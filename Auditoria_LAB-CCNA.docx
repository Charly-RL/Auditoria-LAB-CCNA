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ABFA95" w14:textId="68EBC072" w:rsidR="00E640F0" w:rsidRDefault="77F6EDC6" w:rsidP="00E640F0">
      <w:pPr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99D07D9" wp14:editId="081A9C83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028123" cy="894467"/>
            <wp:effectExtent l="0" t="0" r="0" b="0"/>
            <wp:wrapNone/>
            <wp:docPr id="2118381052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C007D769-5665-4779-A727-F9D333D1A7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123" cy="894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8E6A3" w14:textId="77777777" w:rsidR="00E640F0" w:rsidRDefault="00E640F0" w:rsidP="00E640F0">
      <w:pPr>
        <w:jc w:val="center"/>
      </w:pPr>
    </w:p>
    <w:p w14:paraId="17D945B0" w14:textId="63322E62" w:rsidR="6B830DF8" w:rsidRDefault="6B830DF8" w:rsidP="6B830DF8">
      <w:pPr>
        <w:jc w:val="center"/>
      </w:pPr>
    </w:p>
    <w:p w14:paraId="16750A7B" w14:textId="77777777" w:rsidR="00E640F0" w:rsidRDefault="00E640F0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00E75F6C">
        <w:rPr>
          <w:rFonts w:ascii="Bookman Old Style" w:hAnsi="Bookman Old Style"/>
          <w:sz w:val="28"/>
          <w:szCs w:val="28"/>
        </w:rPr>
        <w:t>Instituto Tecnológico Superior de Ciudad Constitución</w:t>
      </w:r>
    </w:p>
    <w:p w14:paraId="231FCF8D" w14:textId="77777777" w:rsidR="00E640F0" w:rsidRPr="00E75F6C" w:rsidRDefault="00E640F0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3658911F">
        <w:rPr>
          <w:rFonts w:ascii="Bookman Old Style" w:hAnsi="Bookman Old Style"/>
          <w:sz w:val="28"/>
          <w:szCs w:val="28"/>
        </w:rPr>
        <w:t>Carrera: Ingeniería Sistemas Computacionales</w:t>
      </w:r>
    </w:p>
    <w:p w14:paraId="166A16E9" w14:textId="77777777" w:rsidR="00E640F0" w:rsidRDefault="00E640F0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</w:p>
    <w:p w14:paraId="7EFDB571" w14:textId="77777777" w:rsidR="00E640F0" w:rsidRDefault="00E640F0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6B830DF8">
        <w:rPr>
          <w:rFonts w:ascii="Bookman Old Style" w:hAnsi="Bookman Old Style"/>
          <w:sz w:val="28"/>
          <w:szCs w:val="28"/>
        </w:rPr>
        <w:t xml:space="preserve">Tema:  </w:t>
      </w:r>
    </w:p>
    <w:p w14:paraId="6626B738" w14:textId="2B65FAD5" w:rsidR="00E640F0" w:rsidRDefault="1223F0F4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6B830DF8">
        <w:rPr>
          <w:rFonts w:ascii="Bookman Old Style" w:hAnsi="Bookman Old Style"/>
          <w:sz w:val="28"/>
          <w:szCs w:val="28"/>
        </w:rPr>
        <w:t>Auditoria LAB-CCNA</w:t>
      </w:r>
    </w:p>
    <w:p w14:paraId="764FD341" w14:textId="77777777" w:rsidR="00E640F0" w:rsidRDefault="00E640F0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130603AC">
        <w:rPr>
          <w:rFonts w:ascii="Bookman Old Style" w:hAnsi="Bookman Old Style"/>
          <w:sz w:val="28"/>
          <w:szCs w:val="28"/>
        </w:rPr>
        <w:t>Asignatura:</w:t>
      </w:r>
    </w:p>
    <w:p w14:paraId="24534B86" w14:textId="37FE8200" w:rsidR="413F26CB" w:rsidRDefault="413F26CB" w:rsidP="130603AC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130603AC">
        <w:rPr>
          <w:rFonts w:ascii="Bookman Old Style" w:hAnsi="Bookman Old Style"/>
          <w:sz w:val="28"/>
          <w:szCs w:val="28"/>
        </w:rPr>
        <w:t xml:space="preserve">Comunicación Enrutamiento en Redes de Datos </w:t>
      </w:r>
    </w:p>
    <w:p w14:paraId="6F6864BD" w14:textId="77777777" w:rsidR="00E640F0" w:rsidRDefault="00E640F0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</w:p>
    <w:p w14:paraId="12ED97E1" w14:textId="77777777" w:rsidR="00E640F0" w:rsidRDefault="00E640F0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130603AC">
        <w:rPr>
          <w:rFonts w:ascii="Bookman Old Style" w:hAnsi="Bookman Old Style"/>
          <w:sz w:val="28"/>
          <w:szCs w:val="28"/>
        </w:rPr>
        <w:t>Docente:</w:t>
      </w:r>
    </w:p>
    <w:p w14:paraId="37A44AE1" w14:textId="1BDF3D11" w:rsidR="566A2CDF" w:rsidRDefault="566A2CDF" w:rsidP="130603AC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130603AC">
        <w:rPr>
          <w:rFonts w:ascii="Bookman Old Style" w:hAnsi="Bookman Old Style"/>
          <w:sz w:val="28"/>
          <w:szCs w:val="28"/>
        </w:rPr>
        <w:lastRenderedPageBreak/>
        <w:t xml:space="preserve">Issac Felipe García López </w:t>
      </w:r>
    </w:p>
    <w:p w14:paraId="3FE857E6" w14:textId="77777777" w:rsidR="00E640F0" w:rsidRDefault="00E640F0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</w:p>
    <w:p w14:paraId="4F80DF21" w14:textId="77777777" w:rsidR="00E640F0" w:rsidRDefault="00E640F0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Elaborado Por:</w:t>
      </w:r>
    </w:p>
    <w:p w14:paraId="1DFCE742" w14:textId="77777777" w:rsidR="00E640F0" w:rsidRDefault="00E640F0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130603AC">
        <w:rPr>
          <w:rFonts w:ascii="Bookman Old Style" w:hAnsi="Bookman Old Style"/>
          <w:sz w:val="28"/>
          <w:szCs w:val="28"/>
        </w:rPr>
        <w:t>Carlos Ismael Tonche Higuera</w:t>
      </w:r>
    </w:p>
    <w:p w14:paraId="46B5DF27" w14:textId="2344092B" w:rsidR="13635DB9" w:rsidRDefault="13635DB9" w:rsidP="130603AC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130603AC">
        <w:rPr>
          <w:rFonts w:ascii="Bookman Old Style" w:hAnsi="Bookman Old Style"/>
          <w:sz w:val="28"/>
          <w:szCs w:val="28"/>
        </w:rPr>
        <w:t xml:space="preserve">Reyes Edgardo </w:t>
      </w:r>
      <w:r w:rsidR="00A5544A" w:rsidRPr="130603AC">
        <w:rPr>
          <w:rFonts w:ascii="Bookman Old Style" w:hAnsi="Bookman Old Style"/>
          <w:sz w:val="28"/>
          <w:szCs w:val="28"/>
        </w:rPr>
        <w:t>Ahumada</w:t>
      </w:r>
      <w:r w:rsidRPr="130603AC">
        <w:rPr>
          <w:rFonts w:ascii="Bookman Old Style" w:hAnsi="Bookman Old Style"/>
          <w:sz w:val="28"/>
          <w:szCs w:val="28"/>
        </w:rPr>
        <w:t xml:space="preserve"> </w:t>
      </w:r>
      <w:r w:rsidR="00A5544A" w:rsidRPr="130603AC">
        <w:rPr>
          <w:rFonts w:ascii="Bookman Old Style" w:hAnsi="Bookman Old Style"/>
          <w:sz w:val="28"/>
          <w:szCs w:val="28"/>
        </w:rPr>
        <w:t>Ramírez</w:t>
      </w:r>
      <w:r w:rsidRPr="130603AC">
        <w:rPr>
          <w:rFonts w:ascii="Bookman Old Style" w:hAnsi="Bookman Old Style"/>
          <w:sz w:val="28"/>
          <w:szCs w:val="28"/>
        </w:rPr>
        <w:t xml:space="preserve"> </w:t>
      </w:r>
    </w:p>
    <w:p w14:paraId="1EF795BD" w14:textId="6FF114EF" w:rsidR="13635DB9" w:rsidRDefault="00A5544A" w:rsidP="130603AC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130603AC">
        <w:rPr>
          <w:rFonts w:ascii="Bookman Old Style" w:hAnsi="Bookman Old Style"/>
          <w:sz w:val="28"/>
          <w:szCs w:val="28"/>
        </w:rPr>
        <w:t>Víctor</w:t>
      </w:r>
      <w:r w:rsidR="13635DB9" w:rsidRPr="130603AC">
        <w:rPr>
          <w:rFonts w:ascii="Bookman Old Style" w:hAnsi="Bookman Old Style"/>
          <w:sz w:val="28"/>
          <w:szCs w:val="28"/>
        </w:rPr>
        <w:t xml:space="preserve"> Manuel Arguello </w:t>
      </w:r>
      <w:r w:rsidR="13635DB9" w:rsidRPr="77F6EDC6">
        <w:rPr>
          <w:rFonts w:ascii="Bookman Old Style" w:hAnsi="Bookman Old Style"/>
          <w:sz w:val="28"/>
          <w:szCs w:val="28"/>
        </w:rPr>
        <w:t xml:space="preserve">Terán </w:t>
      </w:r>
    </w:p>
    <w:p w14:paraId="34E9E71D" w14:textId="0EB2F738" w:rsidR="13635DB9" w:rsidRDefault="13635DB9" w:rsidP="77F6EDC6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77F6EDC6">
        <w:rPr>
          <w:rFonts w:ascii="Bookman Old Style" w:hAnsi="Bookman Old Style"/>
          <w:sz w:val="28"/>
          <w:szCs w:val="28"/>
        </w:rPr>
        <w:t xml:space="preserve">Brian Humberto </w:t>
      </w:r>
      <w:proofErr w:type="spellStart"/>
      <w:r w:rsidRPr="77F6EDC6">
        <w:rPr>
          <w:rFonts w:ascii="Bookman Old Style" w:hAnsi="Bookman Old Style"/>
          <w:sz w:val="28"/>
          <w:szCs w:val="28"/>
        </w:rPr>
        <w:t>Perpuly</w:t>
      </w:r>
      <w:proofErr w:type="spellEnd"/>
      <w:r w:rsidRPr="77F6EDC6">
        <w:rPr>
          <w:rFonts w:ascii="Bookman Old Style" w:hAnsi="Bookman Old Style"/>
          <w:sz w:val="28"/>
          <w:szCs w:val="28"/>
        </w:rPr>
        <w:t xml:space="preserve"> Laguna </w:t>
      </w:r>
    </w:p>
    <w:p w14:paraId="0A408288" w14:textId="77777777" w:rsidR="00E640F0" w:rsidRDefault="00E640F0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 w:rsidRPr="3E531A77">
        <w:rPr>
          <w:rFonts w:ascii="Bookman Old Style" w:hAnsi="Bookman Old Style"/>
          <w:sz w:val="28"/>
          <w:szCs w:val="28"/>
        </w:rPr>
        <w:t>7SM</w:t>
      </w:r>
    </w:p>
    <w:p w14:paraId="67DC4DAE" w14:textId="2B13692C" w:rsidR="00E640F0" w:rsidRDefault="00301AFD" w:rsidP="00E640F0">
      <w:pPr>
        <w:spacing w:line="360" w:lineRule="auto"/>
        <w:jc w:val="center"/>
        <w:rPr>
          <w:rFonts w:ascii="Bookman Old Style" w:hAnsi="Bookman Old Style"/>
          <w:sz w:val="28"/>
          <w:szCs w:val="28"/>
        </w:rPr>
      </w:pPr>
      <w:r>
        <w:rPr>
          <w:rFonts w:ascii="Bookman Old Style" w:hAnsi="Bookman Old Style"/>
          <w:sz w:val="28"/>
          <w:szCs w:val="28"/>
        </w:rPr>
        <w:t>19</w:t>
      </w:r>
      <w:bookmarkStart w:id="0" w:name="_GoBack"/>
      <w:bookmarkEnd w:id="0"/>
      <w:r w:rsidR="00E640F0" w:rsidRPr="130603AC">
        <w:rPr>
          <w:rFonts w:ascii="Bookman Old Style" w:hAnsi="Bookman Old Style"/>
          <w:sz w:val="28"/>
          <w:szCs w:val="28"/>
        </w:rPr>
        <w:t xml:space="preserve"> de septiembre de 2025</w:t>
      </w:r>
    </w:p>
    <w:p w14:paraId="6BA83F76" w14:textId="3CE89BBB" w:rsidR="4457BBB3" w:rsidRDefault="4457BBB3" w:rsidP="6B830DF8">
      <w:pPr>
        <w:spacing w:line="360" w:lineRule="auto"/>
        <w:rPr>
          <w:rFonts w:ascii="Bookman Old Style" w:hAnsi="Bookman Old Style"/>
          <w:sz w:val="28"/>
          <w:szCs w:val="28"/>
        </w:rPr>
      </w:pPr>
      <w:r w:rsidRPr="6B830DF8">
        <w:rPr>
          <w:rFonts w:ascii="Bookman Old Style" w:hAnsi="Bookman Old Style"/>
          <w:sz w:val="28"/>
          <w:szCs w:val="28"/>
        </w:rPr>
        <w:t>Introducción</w:t>
      </w:r>
    </w:p>
    <w:p w14:paraId="2296C1BD" w14:textId="18D887CC" w:rsidR="67542646" w:rsidRDefault="67542646" w:rsidP="6B830DF8">
      <w:pPr>
        <w:spacing w:line="360" w:lineRule="auto"/>
        <w:rPr>
          <w:rFonts w:ascii="Bookman Old Style" w:hAnsi="Bookman Old Style"/>
          <w:sz w:val="28"/>
          <w:szCs w:val="28"/>
        </w:rPr>
      </w:pPr>
      <w:r w:rsidRPr="6B830DF8">
        <w:rPr>
          <w:rFonts w:ascii="Bookman Old Style" w:hAnsi="Bookman Old Style"/>
          <w:sz w:val="28"/>
          <w:szCs w:val="28"/>
        </w:rPr>
        <w:t xml:space="preserve">El siguiente documento corresponde a la auditoria que se </w:t>
      </w:r>
      <w:r w:rsidR="24FB4868" w:rsidRPr="6B830DF8">
        <w:rPr>
          <w:rFonts w:ascii="Bookman Old Style" w:hAnsi="Bookman Old Style"/>
          <w:sz w:val="28"/>
          <w:szCs w:val="28"/>
        </w:rPr>
        <w:t>realizó</w:t>
      </w:r>
      <w:r w:rsidRPr="6B830DF8">
        <w:rPr>
          <w:rFonts w:ascii="Bookman Old Style" w:hAnsi="Bookman Old Style"/>
          <w:sz w:val="28"/>
          <w:szCs w:val="28"/>
        </w:rPr>
        <w:t xml:space="preserve"> en las instalaciones del LAB-CCNA del </w:t>
      </w:r>
      <w:r w:rsidR="7407D577" w:rsidRPr="6B830DF8">
        <w:rPr>
          <w:rFonts w:ascii="Bookman Old Style" w:hAnsi="Bookman Old Style"/>
          <w:sz w:val="28"/>
          <w:szCs w:val="28"/>
        </w:rPr>
        <w:t>Tecnológico</w:t>
      </w:r>
      <w:r w:rsidRPr="6B830DF8">
        <w:rPr>
          <w:rFonts w:ascii="Bookman Old Style" w:hAnsi="Bookman Old Style"/>
          <w:sz w:val="28"/>
          <w:szCs w:val="28"/>
        </w:rPr>
        <w:t xml:space="preserve"> Superior de </w:t>
      </w:r>
      <w:r w:rsidR="48C250B1" w:rsidRPr="6B830DF8">
        <w:rPr>
          <w:rFonts w:ascii="Bookman Old Style" w:hAnsi="Bookman Old Style"/>
          <w:sz w:val="28"/>
          <w:szCs w:val="28"/>
        </w:rPr>
        <w:t>cuidad constitución</w:t>
      </w:r>
      <w:r w:rsidR="31845DA3" w:rsidRPr="6B830DF8">
        <w:rPr>
          <w:rFonts w:ascii="Bookman Old Style" w:hAnsi="Bookman Old Style"/>
          <w:sz w:val="28"/>
          <w:szCs w:val="28"/>
        </w:rPr>
        <w:t xml:space="preserve">, el </w:t>
      </w:r>
      <w:r w:rsidR="31845DA3" w:rsidRPr="6B830DF8">
        <w:rPr>
          <w:rFonts w:ascii="Bookman Old Style" w:hAnsi="Bookman Old Style"/>
          <w:sz w:val="28"/>
          <w:szCs w:val="28"/>
        </w:rPr>
        <w:lastRenderedPageBreak/>
        <w:t xml:space="preserve">cual abarca desde el conteo de cables, equipos de trabajo, el estado en el que se encontraban y </w:t>
      </w:r>
      <w:r w:rsidR="4E12C009" w:rsidRPr="4ED7B025">
        <w:rPr>
          <w:rFonts w:ascii="Bookman Old Style" w:hAnsi="Bookman Old Style"/>
          <w:sz w:val="28"/>
          <w:szCs w:val="28"/>
        </w:rPr>
        <w:t>su</w:t>
      </w:r>
      <w:r w:rsidR="31845DA3" w:rsidRPr="6B830DF8">
        <w:rPr>
          <w:rFonts w:ascii="Bookman Old Style" w:hAnsi="Bookman Old Style"/>
          <w:sz w:val="28"/>
          <w:szCs w:val="28"/>
        </w:rPr>
        <w:t xml:space="preserve"> estado de </w:t>
      </w:r>
      <w:r w:rsidR="31845DA3" w:rsidRPr="4ED7B025">
        <w:rPr>
          <w:rFonts w:ascii="Bookman Old Style" w:hAnsi="Bookman Old Style"/>
          <w:sz w:val="28"/>
          <w:szCs w:val="28"/>
        </w:rPr>
        <w:t>configuración.</w:t>
      </w:r>
    </w:p>
    <w:p w14:paraId="04CB9717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107DE152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6CBC5111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13408670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0F698333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362087BB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446135FA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714B4E63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51DE7FA5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58AD619A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4E74580D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474CA34C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36E503D0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6E42DD0D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29B2B6A7" w14:textId="77777777" w:rsidR="00A5544A" w:rsidRDefault="00A5544A" w:rsidP="6B830DF8">
      <w:pPr>
        <w:spacing w:line="360" w:lineRule="auto"/>
        <w:rPr>
          <w:rFonts w:ascii="Bookman Old Style" w:hAnsi="Bookman Old Style"/>
          <w:sz w:val="28"/>
          <w:szCs w:val="28"/>
        </w:rPr>
      </w:pPr>
    </w:p>
    <w:p w14:paraId="00B8CAFE" w14:textId="6B86762E" w:rsidR="4974D25A" w:rsidRDefault="5879A5DC" w:rsidP="4974D25A">
      <w:pPr>
        <w:spacing w:line="360" w:lineRule="auto"/>
        <w:rPr>
          <w:rFonts w:ascii="Bookman Old Style" w:hAnsi="Bookman Old Style"/>
          <w:sz w:val="28"/>
          <w:szCs w:val="28"/>
        </w:rPr>
      </w:pPr>
      <w:r w:rsidRPr="12CB334D">
        <w:rPr>
          <w:rFonts w:ascii="Bookman Old Style" w:hAnsi="Bookman Old Style"/>
          <w:sz w:val="28"/>
          <w:szCs w:val="28"/>
        </w:rPr>
        <w:t>Estado del LAB-CCNA</w:t>
      </w:r>
    </w:p>
    <w:p w14:paraId="27C0D103" w14:textId="7D73FF22" w:rsidR="364D7B4F" w:rsidRDefault="364D7B4F" w:rsidP="519006B7">
      <w:pPr>
        <w:spacing w:line="360" w:lineRule="auto"/>
        <w:rPr>
          <w:rFonts w:ascii="Bookman Old Style" w:hAnsi="Bookman Old Style"/>
          <w:sz w:val="28"/>
          <w:szCs w:val="28"/>
        </w:rPr>
      </w:pPr>
      <w:r w:rsidRPr="1CB5880A">
        <w:rPr>
          <w:rFonts w:ascii="Bookman Old Style" w:hAnsi="Bookman Old Style"/>
          <w:sz w:val="28"/>
          <w:szCs w:val="28"/>
        </w:rPr>
        <w:t xml:space="preserve">Se </w:t>
      </w:r>
      <w:r w:rsidR="10D79B0F" w:rsidRPr="5CF64046">
        <w:rPr>
          <w:rFonts w:ascii="Bookman Old Style" w:hAnsi="Bookman Old Style"/>
          <w:sz w:val="28"/>
          <w:szCs w:val="28"/>
        </w:rPr>
        <w:t>encontró</w:t>
      </w:r>
      <w:r w:rsidRPr="1CB5880A">
        <w:rPr>
          <w:rFonts w:ascii="Bookman Old Style" w:hAnsi="Bookman Old Style"/>
          <w:sz w:val="28"/>
          <w:szCs w:val="28"/>
        </w:rPr>
        <w:t xml:space="preserve"> </w:t>
      </w:r>
      <w:r w:rsidRPr="3D99EF58">
        <w:rPr>
          <w:rFonts w:ascii="Bookman Old Style" w:hAnsi="Bookman Old Style"/>
          <w:sz w:val="28"/>
          <w:szCs w:val="28"/>
        </w:rPr>
        <w:t>la</w:t>
      </w:r>
      <w:r w:rsidRPr="1CB5880A">
        <w:rPr>
          <w:rFonts w:ascii="Bookman Old Style" w:hAnsi="Bookman Old Style"/>
          <w:sz w:val="28"/>
          <w:szCs w:val="28"/>
        </w:rPr>
        <w:t xml:space="preserve"> mayoría de los equipos en los </w:t>
      </w:r>
      <w:proofErr w:type="spellStart"/>
      <w:r w:rsidRPr="1CB5880A">
        <w:rPr>
          <w:rFonts w:ascii="Bookman Old Style" w:hAnsi="Bookman Old Style"/>
          <w:sz w:val="28"/>
          <w:szCs w:val="28"/>
        </w:rPr>
        <w:t>raket</w:t>
      </w:r>
      <w:proofErr w:type="spellEnd"/>
      <w:r w:rsidRPr="1CB5880A">
        <w:rPr>
          <w:rFonts w:ascii="Bookman Old Style" w:hAnsi="Bookman Old Style"/>
          <w:sz w:val="28"/>
          <w:szCs w:val="28"/>
        </w:rPr>
        <w:t xml:space="preserve">, </w:t>
      </w:r>
      <w:proofErr w:type="spellStart"/>
      <w:r w:rsidRPr="3D99EF58">
        <w:rPr>
          <w:rFonts w:ascii="Bookman Old Style" w:hAnsi="Bookman Old Style"/>
          <w:sz w:val="28"/>
          <w:szCs w:val="28"/>
        </w:rPr>
        <w:t>s</w:t>
      </w:r>
      <w:r w:rsidR="4AB846B0" w:rsidRPr="3D99EF58">
        <w:rPr>
          <w:rFonts w:ascii="Bookman Old Style" w:hAnsi="Bookman Old Style"/>
          <w:sz w:val="28"/>
          <w:szCs w:val="28"/>
        </w:rPr>
        <w:t>witch</w:t>
      </w:r>
      <w:proofErr w:type="spellEnd"/>
      <w:r w:rsidRPr="1CB5880A">
        <w:rPr>
          <w:rFonts w:ascii="Bookman Old Style" w:hAnsi="Bookman Old Style"/>
          <w:sz w:val="28"/>
          <w:szCs w:val="28"/>
        </w:rPr>
        <w:t xml:space="preserve"> y </w:t>
      </w:r>
      <w:proofErr w:type="spellStart"/>
      <w:proofErr w:type="gramStart"/>
      <w:r w:rsidRPr="1CB5880A">
        <w:rPr>
          <w:rFonts w:ascii="Bookman Old Style" w:hAnsi="Bookman Old Style"/>
          <w:sz w:val="28"/>
          <w:szCs w:val="28"/>
        </w:rPr>
        <w:t>router</w:t>
      </w:r>
      <w:proofErr w:type="spellEnd"/>
      <w:r w:rsidRPr="1CB5880A">
        <w:rPr>
          <w:rFonts w:ascii="Bookman Old Style" w:hAnsi="Bookman Old Style"/>
          <w:sz w:val="28"/>
          <w:szCs w:val="28"/>
        </w:rPr>
        <w:t xml:space="preserve"> </w:t>
      </w:r>
      <w:r w:rsidR="4A1666D1" w:rsidRPr="3D99EF58">
        <w:rPr>
          <w:rFonts w:ascii="Bookman Old Style" w:hAnsi="Bookman Old Style"/>
          <w:sz w:val="28"/>
          <w:szCs w:val="28"/>
        </w:rPr>
        <w:t xml:space="preserve"> con</w:t>
      </w:r>
      <w:proofErr w:type="gramEnd"/>
      <w:r w:rsidR="4A1666D1" w:rsidRPr="3D99EF58">
        <w:rPr>
          <w:rFonts w:ascii="Bookman Old Style" w:hAnsi="Bookman Old Style"/>
          <w:sz w:val="28"/>
          <w:szCs w:val="28"/>
        </w:rPr>
        <w:t xml:space="preserve"> una </w:t>
      </w:r>
      <w:proofErr w:type="spellStart"/>
      <w:r w:rsidR="4A1666D1" w:rsidRPr="3D99EF58">
        <w:rPr>
          <w:rFonts w:ascii="Bookman Old Style" w:hAnsi="Bookman Old Style"/>
          <w:sz w:val="28"/>
          <w:szCs w:val="28"/>
        </w:rPr>
        <w:t>configuracion</w:t>
      </w:r>
      <w:proofErr w:type="spellEnd"/>
      <w:r w:rsidR="4A1666D1" w:rsidRPr="3D99EF58">
        <w:rPr>
          <w:rFonts w:ascii="Bookman Old Style" w:hAnsi="Bookman Old Style"/>
          <w:sz w:val="28"/>
          <w:szCs w:val="28"/>
        </w:rPr>
        <w:t xml:space="preserve"> </w:t>
      </w:r>
      <w:proofErr w:type="spellStart"/>
      <w:r w:rsidR="4A1666D1" w:rsidRPr="3D99EF58">
        <w:rPr>
          <w:rFonts w:ascii="Bookman Old Style" w:hAnsi="Bookman Old Style"/>
          <w:sz w:val="28"/>
          <w:szCs w:val="28"/>
        </w:rPr>
        <w:t>basica</w:t>
      </w:r>
      <w:proofErr w:type="spellEnd"/>
      <w:r w:rsidR="4A1666D1" w:rsidRPr="3D99EF58">
        <w:rPr>
          <w:rFonts w:ascii="Bookman Old Style" w:hAnsi="Bookman Old Style"/>
          <w:sz w:val="28"/>
          <w:szCs w:val="28"/>
        </w:rPr>
        <w:t xml:space="preserve"> (contraseñas de acceso) </w:t>
      </w:r>
      <w:r w:rsidR="0F9B4999" w:rsidRPr="3B9B2AD8">
        <w:rPr>
          <w:rFonts w:ascii="Bookman Old Style" w:hAnsi="Bookman Old Style"/>
          <w:sz w:val="28"/>
          <w:szCs w:val="28"/>
        </w:rPr>
        <w:t xml:space="preserve">esto hace </w:t>
      </w:r>
      <w:r w:rsidR="1B0865B3" w:rsidRPr="519006B7">
        <w:rPr>
          <w:rFonts w:ascii="Bookman Old Style" w:hAnsi="Bookman Old Style"/>
          <w:sz w:val="28"/>
          <w:szCs w:val="28"/>
        </w:rPr>
        <w:t>más</w:t>
      </w:r>
      <w:r w:rsidR="0F9B4999" w:rsidRPr="10144D7B">
        <w:rPr>
          <w:rFonts w:ascii="Bookman Old Style" w:hAnsi="Bookman Old Style"/>
          <w:sz w:val="28"/>
          <w:szCs w:val="28"/>
        </w:rPr>
        <w:t xml:space="preserve"> </w:t>
      </w:r>
      <w:proofErr w:type="spellStart"/>
      <w:r w:rsidR="0F9B4999" w:rsidRPr="10144D7B">
        <w:rPr>
          <w:rFonts w:ascii="Bookman Old Style" w:hAnsi="Bookman Old Style"/>
          <w:sz w:val="28"/>
          <w:szCs w:val="28"/>
        </w:rPr>
        <w:t>dificil</w:t>
      </w:r>
      <w:proofErr w:type="spellEnd"/>
      <w:r w:rsidR="0F9B4999" w:rsidRPr="10144D7B">
        <w:rPr>
          <w:rFonts w:ascii="Bookman Old Style" w:hAnsi="Bookman Old Style"/>
          <w:sz w:val="28"/>
          <w:szCs w:val="28"/>
        </w:rPr>
        <w:t xml:space="preserve"> su utilización </w:t>
      </w:r>
      <w:r w:rsidR="742CCD0C" w:rsidRPr="001A201E">
        <w:rPr>
          <w:rFonts w:ascii="Bookman Old Style" w:hAnsi="Bookman Old Style"/>
          <w:sz w:val="28"/>
          <w:szCs w:val="28"/>
        </w:rPr>
        <w:t>par</w:t>
      </w:r>
      <w:r w:rsidR="6989F125" w:rsidRPr="001A201E">
        <w:rPr>
          <w:rFonts w:ascii="Bookman Old Style" w:hAnsi="Bookman Old Style"/>
          <w:sz w:val="28"/>
          <w:szCs w:val="28"/>
        </w:rPr>
        <w:t>a</w:t>
      </w:r>
      <w:r w:rsidR="0F9B4999" w:rsidRPr="10144D7B">
        <w:rPr>
          <w:rFonts w:ascii="Bookman Old Style" w:hAnsi="Bookman Old Style"/>
          <w:sz w:val="28"/>
          <w:szCs w:val="28"/>
        </w:rPr>
        <w:t xml:space="preserve"> nuevas </w:t>
      </w:r>
      <w:r w:rsidR="34B049F2" w:rsidRPr="5CF64046">
        <w:rPr>
          <w:rFonts w:ascii="Bookman Old Style" w:hAnsi="Bookman Old Style"/>
          <w:sz w:val="28"/>
          <w:szCs w:val="28"/>
        </w:rPr>
        <w:t>prácticas</w:t>
      </w:r>
      <w:r w:rsidR="0F9B4999" w:rsidRPr="5CF64046">
        <w:rPr>
          <w:rFonts w:ascii="Bookman Old Style" w:hAnsi="Bookman Old Style"/>
          <w:sz w:val="28"/>
          <w:szCs w:val="28"/>
        </w:rPr>
        <w:t xml:space="preserve"> </w:t>
      </w:r>
      <w:r w:rsidR="0CD44708" w:rsidRPr="5CF64046">
        <w:rPr>
          <w:rFonts w:ascii="Bookman Old Style" w:hAnsi="Bookman Old Style"/>
          <w:sz w:val="28"/>
          <w:szCs w:val="28"/>
        </w:rPr>
        <w:t>(</w:t>
      </w:r>
      <w:r w:rsidR="0F9B4999" w:rsidRPr="10144D7B">
        <w:rPr>
          <w:rFonts w:ascii="Bookman Old Style" w:hAnsi="Bookman Old Style"/>
          <w:sz w:val="28"/>
          <w:szCs w:val="28"/>
        </w:rPr>
        <w:t xml:space="preserve">trabajos) </w:t>
      </w:r>
      <w:r w:rsidR="4A1666D1" w:rsidRPr="3A309902">
        <w:rPr>
          <w:rFonts w:ascii="Bookman Old Style" w:hAnsi="Bookman Old Style"/>
          <w:sz w:val="28"/>
          <w:szCs w:val="28"/>
        </w:rPr>
        <w:t xml:space="preserve"> </w:t>
      </w:r>
      <w:proofErr w:type="spellStart"/>
      <w:r w:rsidR="4A1666D1" w:rsidRPr="3A309902">
        <w:rPr>
          <w:rFonts w:ascii="Bookman Old Style" w:hAnsi="Bookman Old Style"/>
          <w:sz w:val="28"/>
          <w:szCs w:val="28"/>
        </w:rPr>
        <w:t>asi</w:t>
      </w:r>
      <w:proofErr w:type="spellEnd"/>
      <w:r w:rsidR="4A1666D1" w:rsidRPr="3A309902">
        <w:rPr>
          <w:rFonts w:ascii="Bookman Old Style" w:hAnsi="Bookman Old Style"/>
          <w:sz w:val="28"/>
          <w:szCs w:val="28"/>
        </w:rPr>
        <w:t xml:space="preserve"> como </w:t>
      </w:r>
      <w:proofErr w:type="spellStart"/>
      <w:r w:rsidR="4A1666D1" w:rsidRPr="3A309902">
        <w:rPr>
          <w:rFonts w:ascii="Bookman Old Style" w:hAnsi="Bookman Old Style"/>
          <w:sz w:val="28"/>
          <w:szCs w:val="28"/>
        </w:rPr>
        <w:t>tambien</w:t>
      </w:r>
      <w:proofErr w:type="spellEnd"/>
      <w:r w:rsidR="4A1666D1" w:rsidRPr="3A309902">
        <w:rPr>
          <w:rFonts w:ascii="Bookman Old Style" w:hAnsi="Bookman Old Style"/>
          <w:sz w:val="28"/>
          <w:szCs w:val="28"/>
        </w:rPr>
        <w:t xml:space="preserve"> los cables de </w:t>
      </w:r>
      <w:r w:rsidR="5D99ABAF" w:rsidRPr="519006B7">
        <w:rPr>
          <w:rFonts w:ascii="Bookman Old Style" w:hAnsi="Bookman Old Style"/>
          <w:sz w:val="28"/>
          <w:szCs w:val="28"/>
        </w:rPr>
        <w:t xml:space="preserve">trabajo                 </w:t>
      </w:r>
    </w:p>
    <w:p w14:paraId="5F83FDBE" w14:textId="7D078B9C" w:rsidR="364D7B4F" w:rsidRDefault="5D99ABAF" w:rsidP="4974D25A">
      <w:pPr>
        <w:spacing w:line="360" w:lineRule="auto"/>
        <w:rPr>
          <w:rFonts w:ascii="Bookman Old Style" w:hAnsi="Bookman Old Style"/>
          <w:sz w:val="28"/>
          <w:szCs w:val="28"/>
        </w:rPr>
      </w:pPr>
      <w:proofErr w:type="gramStart"/>
      <w:r w:rsidRPr="519006B7">
        <w:rPr>
          <w:rFonts w:ascii="Bookman Old Style" w:hAnsi="Bookman Old Style"/>
          <w:sz w:val="28"/>
          <w:szCs w:val="28"/>
        </w:rPr>
        <w:lastRenderedPageBreak/>
        <w:t>(</w:t>
      </w:r>
      <w:r w:rsidR="4A1666D1" w:rsidRPr="3A309902">
        <w:rPr>
          <w:rFonts w:ascii="Bookman Old Style" w:hAnsi="Bookman Old Style"/>
          <w:sz w:val="28"/>
          <w:szCs w:val="28"/>
        </w:rPr>
        <w:t xml:space="preserve"> </w:t>
      </w:r>
      <w:proofErr w:type="spellStart"/>
      <w:r w:rsidR="4A1666D1" w:rsidRPr="3A309902">
        <w:rPr>
          <w:rFonts w:ascii="Bookman Old Style" w:hAnsi="Bookman Old Style"/>
          <w:sz w:val="28"/>
          <w:szCs w:val="28"/>
        </w:rPr>
        <w:t>consola</w:t>
      </w:r>
      <w:proofErr w:type="gramEnd"/>
      <w:r w:rsidR="4A1666D1" w:rsidRPr="3A309902">
        <w:rPr>
          <w:rFonts w:ascii="Bookman Old Style" w:hAnsi="Bookman Old Style"/>
          <w:sz w:val="28"/>
          <w:szCs w:val="28"/>
        </w:rPr>
        <w:t>,eternet</w:t>
      </w:r>
      <w:proofErr w:type="spellEnd"/>
      <w:r w:rsidR="486140AB" w:rsidRPr="519006B7">
        <w:rPr>
          <w:rFonts w:ascii="Bookman Old Style" w:hAnsi="Bookman Old Style"/>
          <w:sz w:val="28"/>
          <w:szCs w:val="28"/>
        </w:rPr>
        <w:t>)  estaban muy desordenados y en diferentes lugares.</w:t>
      </w:r>
      <w:r w:rsidR="28F9B583" w:rsidRPr="3A309902">
        <w:rPr>
          <w:rFonts w:ascii="Bookman Old Style" w:hAnsi="Bookman Old Style"/>
          <w:sz w:val="28"/>
          <w:szCs w:val="28"/>
        </w:rPr>
        <w:t xml:space="preserve"> </w:t>
      </w:r>
    </w:p>
    <w:p w14:paraId="162D8381" w14:textId="67992AA0" w:rsidR="12CB334D" w:rsidRDefault="23347A18" w:rsidP="12CB334D">
      <w:pPr>
        <w:spacing w:line="360" w:lineRule="auto"/>
      </w:pPr>
      <w:r>
        <w:rPr>
          <w:noProof/>
        </w:rPr>
        <w:drawing>
          <wp:inline distT="0" distB="0" distL="0" distR="0" wp14:anchorId="290E68B0" wp14:editId="79D8C37E">
            <wp:extent cx="2700580" cy="3604846"/>
            <wp:effectExtent l="0" t="0" r="0" b="0"/>
            <wp:docPr id="2880695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6953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580" cy="360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4519F" wp14:editId="0161AC63">
            <wp:extent cx="2569324" cy="3844451"/>
            <wp:effectExtent l="0" t="0" r="0" b="0"/>
            <wp:docPr id="5516404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040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324" cy="384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B722" w14:textId="3B07D610" w:rsidR="00543349" w:rsidRDefault="00543349"/>
    <w:p w14:paraId="2BA7C048" w14:textId="77777777" w:rsidR="008F439B" w:rsidRDefault="008F439B"/>
    <w:p w14:paraId="4A65B74E" w14:textId="77777777" w:rsidR="00B65848" w:rsidRDefault="00B65848"/>
    <w:p w14:paraId="24F5440D" w14:textId="77777777" w:rsidR="00B65848" w:rsidRDefault="00B65848"/>
    <w:p w14:paraId="1BAAA790" w14:textId="32420E7F" w:rsidR="00C808DA" w:rsidRDefault="00C808DA"/>
    <w:p w14:paraId="5743BC94" w14:textId="590CD68A" w:rsidR="001A201E" w:rsidRDefault="001A201E"/>
    <w:p w14:paraId="2D203355" w14:textId="762594CF" w:rsidR="00B65848" w:rsidRDefault="00737BCF" w:rsidP="00C808DA">
      <w:pPr>
        <w:pStyle w:val="Ttulo1"/>
      </w:pPr>
      <w:r>
        <w:t xml:space="preserve">Equipo </w:t>
      </w:r>
      <w:r w:rsidR="00545FDB">
        <w:t>del casillero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86"/>
        <w:gridCol w:w="2429"/>
        <w:gridCol w:w="2469"/>
        <w:gridCol w:w="170"/>
      </w:tblGrid>
      <w:tr w:rsidR="00634DAA" w14:paraId="5000D3E8" w14:textId="77777777" w:rsidTr="00112EE0">
        <w:tc>
          <w:tcPr>
            <w:tcW w:w="2286" w:type="dxa"/>
          </w:tcPr>
          <w:p w14:paraId="3A6F4ADC" w14:textId="290C2F86" w:rsidR="00634DAA" w:rsidRDefault="00634DAA">
            <w:r>
              <w:t>Referencia</w:t>
            </w:r>
          </w:p>
        </w:tc>
        <w:tc>
          <w:tcPr>
            <w:tcW w:w="2429" w:type="dxa"/>
          </w:tcPr>
          <w:p w14:paraId="7BD5A197" w14:textId="05791BD3" w:rsidR="00634DAA" w:rsidRDefault="00634DAA">
            <w:r>
              <w:t>Nombre</w:t>
            </w:r>
          </w:p>
        </w:tc>
        <w:tc>
          <w:tcPr>
            <w:tcW w:w="2469" w:type="dxa"/>
            <w:gridSpan w:val="2"/>
          </w:tcPr>
          <w:p w14:paraId="4DA50D6C" w14:textId="18DA6245" w:rsidR="00634DAA" w:rsidRDefault="00634DAA">
            <w:r>
              <w:t>Cantidad</w:t>
            </w:r>
          </w:p>
        </w:tc>
      </w:tr>
      <w:tr w:rsidR="00634DAA" w14:paraId="686B6E3A" w14:textId="77777777" w:rsidTr="00112EE0">
        <w:tc>
          <w:tcPr>
            <w:tcW w:w="2286" w:type="dxa"/>
          </w:tcPr>
          <w:p w14:paraId="67168E1F" w14:textId="09A9A21E" w:rsidR="00634DAA" w:rsidRDefault="006C0810">
            <w:r>
              <w:rPr>
                <w:noProof/>
              </w:rPr>
              <w:drawing>
                <wp:anchor distT="0" distB="0" distL="114300" distR="114300" simplePos="0" relativeHeight="251658243" behindDoc="1" locked="0" layoutInCell="1" allowOverlap="1" wp14:anchorId="4BBD1D28" wp14:editId="01BBED87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0</wp:posOffset>
                  </wp:positionV>
                  <wp:extent cx="1206500" cy="767715"/>
                  <wp:effectExtent l="0" t="0" r="0" b="0"/>
                  <wp:wrapTight wrapText="bothSides">
                    <wp:wrapPolygon edited="0">
                      <wp:start x="0" y="0"/>
                      <wp:lineTo x="0" y="20903"/>
                      <wp:lineTo x="21145" y="20903"/>
                      <wp:lineTo x="21145" y="0"/>
                      <wp:lineTo x="0" y="0"/>
                    </wp:wrapPolygon>
                  </wp:wrapTight>
                  <wp:docPr id="10153362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36265" name="Imagen 101533626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76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29" w:type="dxa"/>
          </w:tcPr>
          <w:p w14:paraId="4ACE45CB" w14:textId="039E4753" w:rsidR="00634DAA" w:rsidRDefault="00892BFD">
            <w:r>
              <w:t>Cable VGA</w:t>
            </w:r>
          </w:p>
        </w:tc>
        <w:tc>
          <w:tcPr>
            <w:tcW w:w="2469" w:type="dxa"/>
            <w:gridSpan w:val="2"/>
          </w:tcPr>
          <w:p w14:paraId="665866C5" w14:textId="5A6B59AD" w:rsidR="00634DAA" w:rsidRDefault="00892BFD">
            <w:r>
              <w:t>15</w:t>
            </w:r>
          </w:p>
        </w:tc>
      </w:tr>
      <w:tr w:rsidR="00634DAA" w14:paraId="7EBF10DC" w14:textId="77777777" w:rsidTr="00112EE0">
        <w:tc>
          <w:tcPr>
            <w:tcW w:w="2286" w:type="dxa"/>
          </w:tcPr>
          <w:p w14:paraId="7404DAC6" w14:textId="3B1354E3" w:rsidR="00634DAA" w:rsidRDefault="00340388">
            <w:r>
              <w:rPr>
                <w:noProof/>
              </w:rPr>
              <w:drawing>
                <wp:anchor distT="0" distB="0" distL="114300" distR="114300" simplePos="0" relativeHeight="251658241" behindDoc="1" locked="0" layoutInCell="1" allowOverlap="1" wp14:anchorId="6FAC496D" wp14:editId="60221118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109855</wp:posOffset>
                  </wp:positionV>
                  <wp:extent cx="1120775" cy="840740"/>
                  <wp:effectExtent l="0" t="0" r="3175" b="0"/>
                  <wp:wrapTight wrapText="bothSides">
                    <wp:wrapPolygon edited="0">
                      <wp:start x="0" y="0"/>
                      <wp:lineTo x="0" y="21045"/>
                      <wp:lineTo x="21294" y="21045"/>
                      <wp:lineTo x="21294" y="0"/>
                      <wp:lineTo x="0" y="0"/>
                    </wp:wrapPolygon>
                  </wp:wrapTight>
                  <wp:docPr id="1611839271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839271" name="Imagen 161183927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775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29" w:type="dxa"/>
          </w:tcPr>
          <w:p w14:paraId="7C709F07" w14:textId="7CB27D1C" w:rsidR="00634DAA" w:rsidRDefault="004A0ECC">
            <w:r>
              <w:t>Cable Ethernet</w:t>
            </w:r>
          </w:p>
        </w:tc>
        <w:tc>
          <w:tcPr>
            <w:tcW w:w="2469" w:type="dxa"/>
            <w:gridSpan w:val="2"/>
          </w:tcPr>
          <w:p w14:paraId="0791C855" w14:textId="6D9E35C8" w:rsidR="00634DAA" w:rsidRDefault="004A0ECC">
            <w:r>
              <w:t>30</w:t>
            </w:r>
          </w:p>
        </w:tc>
      </w:tr>
      <w:tr w:rsidR="00634DAA" w14:paraId="282738D9" w14:textId="77777777" w:rsidTr="00112EE0">
        <w:tc>
          <w:tcPr>
            <w:tcW w:w="2286" w:type="dxa"/>
          </w:tcPr>
          <w:p w14:paraId="73626002" w14:textId="477EF939" w:rsidR="00634DAA" w:rsidRDefault="00AC325F">
            <w:r>
              <w:rPr>
                <w:noProof/>
              </w:rPr>
              <w:drawing>
                <wp:anchor distT="0" distB="0" distL="114300" distR="114300" simplePos="0" relativeHeight="251658242" behindDoc="0" locked="0" layoutInCell="1" allowOverlap="1" wp14:anchorId="0908CB51" wp14:editId="28E750B2">
                  <wp:simplePos x="0" y="0"/>
                  <wp:positionH relativeFrom="column">
                    <wp:posOffset>71036</wp:posOffset>
                  </wp:positionH>
                  <wp:positionV relativeFrom="paragraph">
                    <wp:posOffset>65521</wp:posOffset>
                  </wp:positionV>
                  <wp:extent cx="1129146" cy="1034603"/>
                  <wp:effectExtent l="0" t="0" r="0" b="0"/>
                  <wp:wrapTopAndBottom/>
                  <wp:docPr id="1935139608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139608" name="Imagen 193513960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146" cy="1034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29" w:type="dxa"/>
          </w:tcPr>
          <w:p w14:paraId="02F6B9AB" w14:textId="421AB93E" w:rsidR="00634DAA" w:rsidRDefault="00E67E0A">
            <w:r>
              <w:t>Cable adaptador USB-VGA</w:t>
            </w:r>
          </w:p>
        </w:tc>
        <w:tc>
          <w:tcPr>
            <w:tcW w:w="2469" w:type="dxa"/>
            <w:gridSpan w:val="2"/>
          </w:tcPr>
          <w:p w14:paraId="4E3D7E68" w14:textId="68A7E30B" w:rsidR="00634DAA" w:rsidRDefault="00937AF2">
            <w:r>
              <w:t>5</w:t>
            </w:r>
          </w:p>
        </w:tc>
      </w:tr>
      <w:tr w:rsidR="00634DAA" w14:paraId="3324F4DC" w14:textId="77777777" w:rsidTr="00112EE0">
        <w:tc>
          <w:tcPr>
            <w:tcW w:w="2286" w:type="dxa"/>
          </w:tcPr>
          <w:p w14:paraId="7C8D7E04" w14:textId="698A72B4" w:rsidR="00634DAA" w:rsidRDefault="00A14E7C">
            <w:r>
              <w:rPr>
                <w:noProof/>
              </w:rPr>
              <w:drawing>
                <wp:anchor distT="0" distB="0" distL="114300" distR="114300" simplePos="0" relativeHeight="251658244" behindDoc="0" locked="0" layoutInCell="1" allowOverlap="1" wp14:anchorId="2DE3FA56" wp14:editId="52FE52D1">
                  <wp:simplePos x="0" y="0"/>
                  <wp:positionH relativeFrom="column">
                    <wp:posOffset>105801</wp:posOffset>
                  </wp:positionH>
                  <wp:positionV relativeFrom="paragraph">
                    <wp:posOffset>392</wp:posOffset>
                  </wp:positionV>
                  <wp:extent cx="1123874" cy="1063680"/>
                  <wp:effectExtent l="0" t="0" r="635" b="3175"/>
                  <wp:wrapTopAndBottom/>
                  <wp:docPr id="897384596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384596" name="Imagen 89738459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874" cy="106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29" w:type="dxa"/>
          </w:tcPr>
          <w:p w14:paraId="03BC97E1" w14:textId="5CCDF486" w:rsidR="00634DAA" w:rsidRDefault="00C27482">
            <w:r>
              <w:t xml:space="preserve">Cable USB mini </w:t>
            </w:r>
          </w:p>
        </w:tc>
        <w:tc>
          <w:tcPr>
            <w:tcW w:w="2469" w:type="dxa"/>
            <w:gridSpan w:val="2"/>
          </w:tcPr>
          <w:p w14:paraId="751B4B4E" w14:textId="02FD50F2" w:rsidR="00634DAA" w:rsidRDefault="001266BC">
            <w:r>
              <w:t>2</w:t>
            </w:r>
          </w:p>
        </w:tc>
      </w:tr>
      <w:tr w:rsidR="00634DAA" w14:paraId="4B4E5D80" w14:textId="77777777" w:rsidTr="00112EE0">
        <w:tc>
          <w:tcPr>
            <w:tcW w:w="2286" w:type="dxa"/>
          </w:tcPr>
          <w:p w14:paraId="781FB8CD" w14:textId="49545934" w:rsidR="00634DAA" w:rsidRDefault="00610D85">
            <w:r>
              <w:rPr>
                <w:noProof/>
              </w:rPr>
              <w:drawing>
                <wp:anchor distT="0" distB="0" distL="114300" distR="114300" simplePos="0" relativeHeight="251658245" behindDoc="0" locked="0" layoutInCell="1" allowOverlap="1" wp14:anchorId="43EEF60F" wp14:editId="634F78DE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67945</wp:posOffset>
                  </wp:positionV>
                  <wp:extent cx="1261745" cy="1143000"/>
                  <wp:effectExtent l="0" t="0" r="0" b="0"/>
                  <wp:wrapTopAndBottom/>
                  <wp:docPr id="1585500255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0255" name="Imagen 158550025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745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29" w:type="dxa"/>
          </w:tcPr>
          <w:p w14:paraId="4150BFF7" w14:textId="77567B90" w:rsidR="00634DAA" w:rsidRDefault="00CD726F">
            <w:r>
              <w:t xml:space="preserve">Cable </w:t>
            </w:r>
            <w:r w:rsidR="001D6BA8">
              <w:t xml:space="preserve">USB macho A </w:t>
            </w:r>
            <w:proofErr w:type="spellStart"/>
            <w:r w:rsidR="00E0351B">
              <w:t>a</w:t>
            </w:r>
            <w:proofErr w:type="spellEnd"/>
            <w:r w:rsidR="00E0351B">
              <w:t xml:space="preserve"> macho B</w:t>
            </w:r>
          </w:p>
        </w:tc>
        <w:tc>
          <w:tcPr>
            <w:tcW w:w="2469" w:type="dxa"/>
            <w:gridSpan w:val="2"/>
          </w:tcPr>
          <w:p w14:paraId="51E14CDB" w14:textId="4A92FE7A" w:rsidR="00634DAA" w:rsidRDefault="008B0375">
            <w:r>
              <w:t>1</w:t>
            </w:r>
          </w:p>
        </w:tc>
      </w:tr>
      <w:tr w:rsidR="00634DAA" w14:paraId="647EBC68" w14:textId="77777777" w:rsidTr="00112EE0">
        <w:tc>
          <w:tcPr>
            <w:tcW w:w="2286" w:type="dxa"/>
          </w:tcPr>
          <w:p w14:paraId="7F44F229" w14:textId="799D88A8" w:rsidR="00634DAA" w:rsidRDefault="00092122">
            <w:r>
              <w:rPr>
                <w:noProof/>
              </w:rPr>
              <w:drawing>
                <wp:anchor distT="0" distB="0" distL="114300" distR="114300" simplePos="0" relativeHeight="251658246" behindDoc="0" locked="0" layoutInCell="1" allowOverlap="1" wp14:anchorId="2B908174" wp14:editId="04B32EE1">
                  <wp:simplePos x="0" y="0"/>
                  <wp:positionH relativeFrom="column">
                    <wp:posOffset>25217</wp:posOffset>
                  </wp:positionH>
                  <wp:positionV relativeFrom="paragraph">
                    <wp:posOffset>80010</wp:posOffset>
                  </wp:positionV>
                  <wp:extent cx="1271304" cy="953550"/>
                  <wp:effectExtent l="0" t="0" r="5080" b="0"/>
                  <wp:wrapTopAndBottom/>
                  <wp:docPr id="214382884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82884" name="Imagen 21438288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304" cy="95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29" w:type="dxa"/>
          </w:tcPr>
          <w:p w14:paraId="1865DF94" w14:textId="5815B576" w:rsidR="00634DAA" w:rsidRDefault="00424FED">
            <w:r>
              <w:t xml:space="preserve">Cable </w:t>
            </w:r>
            <w:r w:rsidR="003A6E93">
              <w:t xml:space="preserve">Ethernet </w:t>
            </w:r>
            <w:r w:rsidR="0098667F">
              <w:t>macho-hembra</w:t>
            </w:r>
          </w:p>
        </w:tc>
        <w:tc>
          <w:tcPr>
            <w:tcW w:w="2469" w:type="dxa"/>
            <w:gridSpan w:val="2"/>
          </w:tcPr>
          <w:p w14:paraId="173EEFB5" w14:textId="53DF5EAF" w:rsidR="00634DAA" w:rsidRDefault="0098667F">
            <w:r>
              <w:t>1</w:t>
            </w:r>
          </w:p>
        </w:tc>
      </w:tr>
      <w:tr w:rsidR="00634DAA" w14:paraId="54821028" w14:textId="77777777" w:rsidTr="00112EE0">
        <w:tc>
          <w:tcPr>
            <w:tcW w:w="2286" w:type="dxa"/>
          </w:tcPr>
          <w:p w14:paraId="190DBB47" w14:textId="1E3FBB0F" w:rsidR="00634DAA" w:rsidRDefault="00CC2A49">
            <w:r>
              <w:rPr>
                <w:noProof/>
              </w:rPr>
              <w:lastRenderedPageBreak/>
              <w:drawing>
                <wp:anchor distT="0" distB="0" distL="114300" distR="114300" simplePos="0" relativeHeight="251658247" behindDoc="0" locked="0" layoutInCell="1" allowOverlap="1" wp14:anchorId="0DF7F975" wp14:editId="731B6B89">
                  <wp:simplePos x="0" y="0"/>
                  <wp:positionH relativeFrom="column">
                    <wp:posOffset>27196</wp:posOffset>
                  </wp:positionH>
                  <wp:positionV relativeFrom="paragraph">
                    <wp:posOffset>43954</wp:posOffset>
                  </wp:positionV>
                  <wp:extent cx="1229293" cy="922041"/>
                  <wp:effectExtent l="0" t="0" r="9525" b="0"/>
                  <wp:wrapTopAndBottom/>
                  <wp:docPr id="580243848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243848" name="Imagen 580243848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293" cy="922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29" w:type="dxa"/>
          </w:tcPr>
          <w:p w14:paraId="1A10D9BB" w14:textId="60ECFE76" w:rsidR="00634DAA" w:rsidRDefault="008E7327">
            <w:r>
              <w:t xml:space="preserve">Cable </w:t>
            </w:r>
            <w:r w:rsidR="00FF1EAC">
              <w:t>consola</w:t>
            </w:r>
            <w:r>
              <w:t xml:space="preserve"> Ethernet-VGA</w:t>
            </w:r>
          </w:p>
        </w:tc>
        <w:tc>
          <w:tcPr>
            <w:tcW w:w="2469" w:type="dxa"/>
            <w:gridSpan w:val="2"/>
          </w:tcPr>
          <w:p w14:paraId="137D99CD" w14:textId="17CE9969" w:rsidR="00634DAA" w:rsidRDefault="009A4981">
            <w:r>
              <w:t>4</w:t>
            </w:r>
          </w:p>
        </w:tc>
      </w:tr>
      <w:tr w:rsidR="00634DAA" w14:paraId="08B9CC51" w14:textId="77777777" w:rsidTr="00112EE0">
        <w:tc>
          <w:tcPr>
            <w:tcW w:w="2286" w:type="dxa"/>
          </w:tcPr>
          <w:p w14:paraId="002C8DAF" w14:textId="3DF7B749" w:rsidR="00634DAA" w:rsidRDefault="00517EB6">
            <w:r>
              <w:rPr>
                <w:noProof/>
              </w:rPr>
              <w:drawing>
                <wp:anchor distT="0" distB="0" distL="114300" distR="114300" simplePos="0" relativeHeight="251658248" behindDoc="0" locked="0" layoutInCell="1" allowOverlap="1" wp14:anchorId="633F3625" wp14:editId="568767E4">
                  <wp:simplePos x="0" y="0"/>
                  <wp:positionH relativeFrom="column">
                    <wp:posOffset>25129</wp:posOffset>
                  </wp:positionH>
                  <wp:positionV relativeFrom="paragraph">
                    <wp:posOffset>108585</wp:posOffset>
                  </wp:positionV>
                  <wp:extent cx="1276538" cy="1227862"/>
                  <wp:effectExtent l="0" t="0" r="0" b="0"/>
                  <wp:wrapTopAndBottom/>
                  <wp:docPr id="604623624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623624" name="Imagen 604623624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538" cy="1227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29" w:type="dxa"/>
          </w:tcPr>
          <w:p w14:paraId="032895CD" w14:textId="0E278F8C" w:rsidR="00634DAA" w:rsidRDefault="00AA52A0">
            <w:r>
              <w:t>Cable consola Ethernet-USB</w:t>
            </w:r>
          </w:p>
        </w:tc>
        <w:tc>
          <w:tcPr>
            <w:tcW w:w="2469" w:type="dxa"/>
            <w:gridSpan w:val="2"/>
          </w:tcPr>
          <w:p w14:paraId="470793B1" w14:textId="79C366CA" w:rsidR="00634DAA" w:rsidRDefault="00AA52A0">
            <w:r>
              <w:t>10</w:t>
            </w:r>
          </w:p>
        </w:tc>
      </w:tr>
      <w:tr w:rsidR="00634DAA" w14:paraId="159F37E6" w14:textId="77777777" w:rsidTr="00112EE0">
        <w:tc>
          <w:tcPr>
            <w:tcW w:w="2286" w:type="dxa"/>
          </w:tcPr>
          <w:p w14:paraId="057009CE" w14:textId="0B7A746B" w:rsidR="00634DAA" w:rsidRDefault="00873752">
            <w:r>
              <w:rPr>
                <w:noProof/>
              </w:rPr>
              <w:drawing>
                <wp:anchor distT="0" distB="0" distL="114300" distR="114300" simplePos="0" relativeHeight="251658249" behindDoc="0" locked="0" layoutInCell="1" allowOverlap="1" wp14:anchorId="73D0E763" wp14:editId="3E18A853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35560</wp:posOffset>
                  </wp:positionV>
                  <wp:extent cx="1306510" cy="1266448"/>
                  <wp:effectExtent l="0" t="0" r="8255" b="0"/>
                  <wp:wrapTopAndBottom/>
                  <wp:docPr id="1005997796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997796" name="Imagen 100599779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510" cy="1266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29" w:type="dxa"/>
          </w:tcPr>
          <w:p w14:paraId="2D4A2B95" w14:textId="4905794A" w:rsidR="00634DAA" w:rsidRDefault="00BC619F">
            <w:r>
              <w:t>Disco Duro HDD</w:t>
            </w:r>
          </w:p>
        </w:tc>
        <w:tc>
          <w:tcPr>
            <w:tcW w:w="2469" w:type="dxa"/>
            <w:gridSpan w:val="2"/>
          </w:tcPr>
          <w:p w14:paraId="1176CCE5" w14:textId="720AED23" w:rsidR="00634DAA" w:rsidRDefault="00BC619F">
            <w:r>
              <w:t>5</w:t>
            </w:r>
          </w:p>
        </w:tc>
      </w:tr>
      <w:tr w:rsidR="00634DAA" w14:paraId="58CE4273" w14:textId="77777777" w:rsidTr="00112EE0">
        <w:tc>
          <w:tcPr>
            <w:tcW w:w="2286" w:type="dxa"/>
          </w:tcPr>
          <w:p w14:paraId="47EBC921" w14:textId="609DA48C" w:rsidR="00634DAA" w:rsidRDefault="000B73C0">
            <w:r>
              <w:rPr>
                <w:noProof/>
              </w:rPr>
              <w:drawing>
                <wp:anchor distT="0" distB="0" distL="114300" distR="114300" simplePos="0" relativeHeight="251658250" behindDoc="0" locked="0" layoutInCell="1" allowOverlap="1" wp14:anchorId="1ABE8327" wp14:editId="6FB8D775">
                  <wp:simplePos x="0" y="0"/>
                  <wp:positionH relativeFrom="column">
                    <wp:posOffset>84455</wp:posOffset>
                  </wp:positionH>
                  <wp:positionV relativeFrom="paragraph">
                    <wp:posOffset>90421</wp:posOffset>
                  </wp:positionV>
                  <wp:extent cx="1291506" cy="1291506"/>
                  <wp:effectExtent l="0" t="0" r="4445" b="4445"/>
                  <wp:wrapTopAndBottom/>
                  <wp:docPr id="1869229029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229029" name="Imagen 1869229029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506" cy="1291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29" w:type="dxa"/>
          </w:tcPr>
          <w:p w14:paraId="3AF40968" w14:textId="396965FE" w:rsidR="00634DAA" w:rsidRDefault="00116D29">
            <w:r>
              <w:t xml:space="preserve">Cable </w:t>
            </w:r>
            <w:r w:rsidR="008A58E1">
              <w:t>adaptador</w:t>
            </w:r>
            <w:r w:rsidR="007B38AB">
              <w:t xml:space="preserve"> USB a Serial </w:t>
            </w:r>
            <w:r w:rsidR="00AB3708">
              <w:t>DB9</w:t>
            </w:r>
          </w:p>
        </w:tc>
        <w:tc>
          <w:tcPr>
            <w:tcW w:w="2469" w:type="dxa"/>
            <w:gridSpan w:val="2"/>
          </w:tcPr>
          <w:p w14:paraId="3F19B8AB" w14:textId="4C7DA10D" w:rsidR="00634DAA" w:rsidRDefault="0022207B">
            <w:r>
              <w:t>7</w:t>
            </w:r>
          </w:p>
        </w:tc>
      </w:tr>
      <w:tr w:rsidR="00AE7491" w14:paraId="688E9968" w14:textId="77777777" w:rsidTr="00634DAA">
        <w:trPr>
          <w:gridAfter w:val="1"/>
          <w:wAfter w:w="170" w:type="dxa"/>
        </w:trPr>
        <w:tc>
          <w:tcPr>
            <w:tcW w:w="1965" w:type="dxa"/>
          </w:tcPr>
          <w:p w14:paraId="6083255F" w14:textId="77777777" w:rsidR="00AE7491" w:rsidRDefault="00AE7491"/>
        </w:tc>
        <w:tc>
          <w:tcPr>
            <w:tcW w:w="2429" w:type="dxa"/>
          </w:tcPr>
          <w:p w14:paraId="223D9E0E" w14:textId="77777777" w:rsidR="00AE7491" w:rsidRDefault="00AE7491"/>
        </w:tc>
        <w:tc>
          <w:tcPr>
            <w:tcW w:w="2469" w:type="dxa"/>
          </w:tcPr>
          <w:p w14:paraId="30E5522F" w14:textId="77777777" w:rsidR="00AE7491" w:rsidRDefault="00AE7491"/>
        </w:tc>
      </w:tr>
      <w:tr w:rsidR="006D3383" w14:paraId="1AEE191B" w14:textId="77777777" w:rsidTr="00112EE0">
        <w:trPr>
          <w:gridAfter w:val="1"/>
          <w:wAfter w:w="170" w:type="dxa"/>
        </w:trPr>
        <w:tc>
          <w:tcPr>
            <w:tcW w:w="2286" w:type="dxa"/>
          </w:tcPr>
          <w:p w14:paraId="0B157934" w14:textId="6AB67E05" w:rsidR="006D3383" w:rsidRDefault="002D065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1" behindDoc="0" locked="0" layoutInCell="1" allowOverlap="1" wp14:anchorId="760D7FA6" wp14:editId="33A6FE78">
                  <wp:simplePos x="0" y="0"/>
                  <wp:positionH relativeFrom="column">
                    <wp:posOffset>24773</wp:posOffset>
                  </wp:positionH>
                  <wp:positionV relativeFrom="paragraph">
                    <wp:posOffset>44450</wp:posOffset>
                  </wp:positionV>
                  <wp:extent cx="1217351" cy="1175203"/>
                  <wp:effectExtent l="0" t="0" r="1905" b="6350"/>
                  <wp:wrapTopAndBottom/>
                  <wp:docPr id="331864064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864064" name="Imagen 331864064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351" cy="1175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29" w:type="dxa"/>
          </w:tcPr>
          <w:p w14:paraId="51D77BFB" w14:textId="0EA14A5F" w:rsidR="006D3383" w:rsidRDefault="00892EE9">
            <w:r>
              <w:t xml:space="preserve">Cable de corriente </w:t>
            </w:r>
          </w:p>
        </w:tc>
        <w:tc>
          <w:tcPr>
            <w:tcW w:w="2469" w:type="dxa"/>
          </w:tcPr>
          <w:p w14:paraId="52BC3FF2" w14:textId="5BA22579" w:rsidR="006D3383" w:rsidRDefault="00BE7E26">
            <w:r>
              <w:t>21</w:t>
            </w:r>
          </w:p>
        </w:tc>
      </w:tr>
    </w:tbl>
    <w:p w14:paraId="70ABA571" w14:textId="77777777" w:rsidR="00545FDB" w:rsidRDefault="00545FDB"/>
    <w:p w14:paraId="0CBC5366" w14:textId="77777777" w:rsidR="007B442C" w:rsidRDefault="007B442C" w:rsidP="007B442C"/>
    <w:p w14:paraId="5FC6A842" w14:textId="1377191C" w:rsidR="001A201E" w:rsidRDefault="001A201E"/>
    <w:p w14:paraId="5584DFF2" w14:textId="615060B0" w:rsidR="7A063675" w:rsidRDefault="00B65848" w:rsidP="00C808DA">
      <w:pPr>
        <w:pStyle w:val="Ttulo1"/>
      </w:pPr>
      <w:r>
        <w:t>Equipos de re</w:t>
      </w:r>
      <w:r w:rsidR="008B0060">
        <w:t>d</w:t>
      </w:r>
    </w:p>
    <w:p w14:paraId="7961F306" w14:textId="14D30608" w:rsidR="006E2984" w:rsidRDefault="006E2984">
      <w:r>
        <w:t xml:space="preserve">En esta tabla se muestran algunas </w:t>
      </w:r>
      <w:r w:rsidR="001C0C64">
        <w:t>características</w:t>
      </w:r>
      <w:r>
        <w:t xml:space="preserve"> </w:t>
      </w:r>
      <w:r w:rsidR="001C0C64">
        <w:t>que tiene los Routers y Switches del Laboratorio CCNA</w:t>
      </w:r>
      <w:r w:rsidR="00A36F21">
        <w:t xml:space="preserve"> (</w:t>
      </w:r>
      <w:proofErr w:type="spellStart"/>
      <w:r w:rsidR="00A36F21">
        <w:t>click</w:t>
      </w:r>
      <w:proofErr w:type="spellEnd"/>
      <w:r w:rsidR="00A36F21">
        <w:t xml:space="preserve"> al </w:t>
      </w:r>
      <w:r w:rsidR="00627C94">
        <w:t xml:space="preserve">S/N para ver las </w:t>
      </w:r>
      <w:r w:rsidR="0041442B">
        <w:t>capturas)</w:t>
      </w:r>
    </w:p>
    <w:tbl>
      <w:tblPr>
        <w:tblStyle w:val="Tablaconcuadrcula"/>
        <w:tblW w:w="10343" w:type="dxa"/>
        <w:tblLayout w:type="fixed"/>
        <w:tblLook w:val="06A0" w:firstRow="1" w:lastRow="0" w:firstColumn="1" w:lastColumn="0" w:noHBand="1" w:noVBand="1"/>
      </w:tblPr>
      <w:tblGrid>
        <w:gridCol w:w="1129"/>
        <w:gridCol w:w="993"/>
        <w:gridCol w:w="1559"/>
        <w:gridCol w:w="709"/>
        <w:gridCol w:w="1842"/>
        <w:gridCol w:w="1411"/>
        <w:gridCol w:w="1340"/>
        <w:gridCol w:w="1360"/>
      </w:tblGrid>
      <w:tr w:rsidR="00713D6C" w14:paraId="39DF28BB" w14:textId="77777777" w:rsidTr="00703E35">
        <w:trPr>
          <w:trHeight w:val="300"/>
        </w:trPr>
        <w:tc>
          <w:tcPr>
            <w:tcW w:w="1129" w:type="dxa"/>
          </w:tcPr>
          <w:p w14:paraId="38390D45" w14:textId="2EB55910" w:rsidR="00713D6C" w:rsidRDefault="00713D6C" w:rsidP="0BFD5BE3">
            <w:r>
              <w:t>Nombre</w:t>
            </w:r>
            <w:r w:rsidR="00716EF8">
              <w:t xml:space="preserve"> y </w:t>
            </w:r>
            <w:proofErr w:type="gramStart"/>
            <w:r w:rsidR="00DB060A">
              <w:t>Lugar(</w:t>
            </w:r>
            <w:proofErr w:type="gramEnd"/>
            <w:r w:rsidR="00DB060A">
              <w:t>Rack)</w:t>
            </w:r>
          </w:p>
        </w:tc>
        <w:tc>
          <w:tcPr>
            <w:tcW w:w="993" w:type="dxa"/>
          </w:tcPr>
          <w:p w14:paraId="564B6670" w14:textId="48FDEF55" w:rsidR="00713D6C" w:rsidRDefault="00713D6C" w:rsidP="0BFD5BE3">
            <w:r>
              <w:t>Tipo</w:t>
            </w:r>
          </w:p>
        </w:tc>
        <w:tc>
          <w:tcPr>
            <w:tcW w:w="1559" w:type="dxa"/>
          </w:tcPr>
          <w:p w14:paraId="0D41B556" w14:textId="45DE2351" w:rsidR="00713D6C" w:rsidRDefault="00713D6C" w:rsidP="0BFD5BE3">
            <w:r>
              <w:t>Modelo</w:t>
            </w:r>
          </w:p>
        </w:tc>
        <w:tc>
          <w:tcPr>
            <w:tcW w:w="709" w:type="dxa"/>
          </w:tcPr>
          <w:p w14:paraId="76228A49" w14:textId="5F3E3824" w:rsidR="00713D6C" w:rsidRDefault="00713D6C" w:rsidP="0BFD5BE3">
            <w:r>
              <w:t xml:space="preserve">Versión </w:t>
            </w:r>
            <w:proofErr w:type="spellStart"/>
            <w:r>
              <w:t>IOs</w:t>
            </w:r>
            <w:proofErr w:type="spellEnd"/>
          </w:p>
        </w:tc>
        <w:tc>
          <w:tcPr>
            <w:tcW w:w="1842" w:type="dxa"/>
          </w:tcPr>
          <w:p w14:paraId="4EC70ACB" w14:textId="2E742579" w:rsidR="00713D6C" w:rsidRDefault="00713D6C" w:rsidP="0BFD5BE3">
            <w:r>
              <w:t>S/N</w:t>
            </w:r>
          </w:p>
        </w:tc>
        <w:tc>
          <w:tcPr>
            <w:tcW w:w="1411" w:type="dxa"/>
          </w:tcPr>
          <w:p w14:paraId="30A12A11" w14:textId="3F828346" w:rsidR="00713D6C" w:rsidRDefault="00713D6C" w:rsidP="0BFD5BE3">
            <w:r>
              <w:t>Configuración Previa</w:t>
            </w:r>
          </w:p>
        </w:tc>
        <w:tc>
          <w:tcPr>
            <w:tcW w:w="1340" w:type="dxa"/>
          </w:tcPr>
          <w:p w14:paraId="00D081FE" w14:textId="42A50D7F" w:rsidR="00713D6C" w:rsidRDefault="00713D6C" w:rsidP="0BFD5BE3">
            <w:r>
              <w:t>Contraseña</w:t>
            </w:r>
          </w:p>
        </w:tc>
        <w:tc>
          <w:tcPr>
            <w:tcW w:w="1360" w:type="dxa"/>
          </w:tcPr>
          <w:p w14:paraId="11201E43" w14:textId="018432AF" w:rsidR="00713D6C" w:rsidRDefault="00243EFB" w:rsidP="0BFD5BE3">
            <w:r>
              <w:t>Observaciones</w:t>
            </w:r>
          </w:p>
        </w:tc>
      </w:tr>
      <w:tr w:rsidR="00713D6C" w14:paraId="1F5D22B8" w14:textId="77777777" w:rsidTr="00703E35">
        <w:trPr>
          <w:trHeight w:val="300"/>
        </w:trPr>
        <w:tc>
          <w:tcPr>
            <w:tcW w:w="1129" w:type="dxa"/>
          </w:tcPr>
          <w:p w14:paraId="197A1CC4" w14:textId="507C94DE" w:rsidR="00713D6C" w:rsidRDefault="00713D6C" w:rsidP="0BFD5BE3">
            <w:r>
              <w:t>Switch 1</w:t>
            </w:r>
            <w:r w:rsidR="00716EF8">
              <w:t xml:space="preserve">-Rack </w:t>
            </w:r>
            <w:r w:rsidR="00DB060A">
              <w:t>2</w:t>
            </w:r>
          </w:p>
        </w:tc>
        <w:tc>
          <w:tcPr>
            <w:tcW w:w="993" w:type="dxa"/>
          </w:tcPr>
          <w:p w14:paraId="6AB7F7F6" w14:textId="64F15007" w:rsidR="00713D6C" w:rsidRPr="0041442B" w:rsidRDefault="511D616F" w:rsidP="0041442B">
            <w:ins w:id="1" w:author="Microsoft Word" w:date="2025-09-18T08:10:00Z">
              <w:r w:rsidRPr="0041442B">
                <w:t>Switch</w:t>
              </w:r>
            </w:ins>
          </w:p>
        </w:tc>
        <w:tc>
          <w:tcPr>
            <w:tcW w:w="1559" w:type="dxa"/>
          </w:tcPr>
          <w:p w14:paraId="0A745EE4" w14:textId="0F1CBD67" w:rsidR="00713D6C" w:rsidRDefault="60CCE49A" w:rsidP="0BFD5BE3">
            <w:r>
              <w:t>WS-C2960-24TT-L</w:t>
            </w:r>
          </w:p>
        </w:tc>
        <w:tc>
          <w:tcPr>
            <w:tcW w:w="709" w:type="dxa"/>
          </w:tcPr>
          <w:p w14:paraId="6F0BE51F" w14:textId="21549129" w:rsidR="00713D6C" w:rsidRDefault="00713D6C" w:rsidP="0BFD5BE3">
            <w:r>
              <w:t xml:space="preserve">12.2 </w:t>
            </w:r>
          </w:p>
        </w:tc>
        <w:tc>
          <w:tcPr>
            <w:tcW w:w="1842" w:type="dxa"/>
          </w:tcPr>
          <w:p w14:paraId="650BB501" w14:textId="5D704952" w:rsidR="00713D6C" w:rsidRDefault="00A16D6F" w:rsidP="0BFD5BE3">
            <w:hyperlink w:anchor="_Switch_1_Modelo" w:history="1">
              <w:r w:rsidR="750A3E41" w:rsidRPr="00A16D6F">
                <w:rPr>
                  <w:rStyle w:val="Hipervnculo"/>
                </w:rPr>
                <w:t>F0C1345Y3LC</w:t>
              </w:r>
            </w:hyperlink>
          </w:p>
        </w:tc>
        <w:tc>
          <w:tcPr>
            <w:tcW w:w="1411" w:type="dxa"/>
          </w:tcPr>
          <w:p w14:paraId="0383C214" w14:textId="5A27397D" w:rsidR="00713D6C" w:rsidRDefault="7DB38B15" w:rsidP="0BFD5BE3">
            <w:r>
              <w:t>Con</w:t>
            </w:r>
            <w:r w:rsidR="36A96408">
              <w:t xml:space="preserve"> configuración previa</w:t>
            </w:r>
          </w:p>
        </w:tc>
        <w:tc>
          <w:tcPr>
            <w:tcW w:w="1340" w:type="dxa"/>
          </w:tcPr>
          <w:p w14:paraId="2F484294" w14:textId="7E5D657E" w:rsidR="00713D6C" w:rsidRDefault="03AAA8E1" w:rsidP="0BFD5BE3">
            <w:r>
              <w:t>No cuenta con contraseña</w:t>
            </w:r>
          </w:p>
        </w:tc>
        <w:tc>
          <w:tcPr>
            <w:tcW w:w="1360" w:type="dxa"/>
          </w:tcPr>
          <w:p w14:paraId="49A914CB" w14:textId="46D5B575" w:rsidR="00713D6C" w:rsidRDefault="03AAA8E1" w:rsidP="0BFD5BE3">
            <w:r>
              <w:t>Buen estado</w:t>
            </w:r>
          </w:p>
        </w:tc>
      </w:tr>
      <w:tr w:rsidR="00713D6C" w14:paraId="3069922E" w14:textId="77777777" w:rsidTr="00703E35">
        <w:trPr>
          <w:trHeight w:val="300"/>
        </w:trPr>
        <w:tc>
          <w:tcPr>
            <w:tcW w:w="1129" w:type="dxa"/>
          </w:tcPr>
          <w:p w14:paraId="57BCC9AA" w14:textId="77777777" w:rsidR="00713D6C" w:rsidRDefault="00990691" w:rsidP="0BFD5BE3">
            <w:r>
              <w:t>Switch 2</w:t>
            </w:r>
            <w:r w:rsidR="00DB060A">
              <w:t>-</w:t>
            </w:r>
          </w:p>
          <w:p w14:paraId="0471D193" w14:textId="0091621E" w:rsidR="00DB060A" w:rsidRDefault="00DB060A" w:rsidP="0BFD5BE3">
            <w:r>
              <w:t>Rack 2</w:t>
            </w:r>
          </w:p>
        </w:tc>
        <w:tc>
          <w:tcPr>
            <w:tcW w:w="993" w:type="dxa"/>
          </w:tcPr>
          <w:p w14:paraId="34428DA5" w14:textId="7AC62B72" w:rsidR="00713D6C" w:rsidRDefault="0085649A" w:rsidP="0BFD5BE3">
            <w:r>
              <w:t>S</w:t>
            </w:r>
            <w:r w:rsidR="00990691">
              <w:t>witch</w:t>
            </w:r>
          </w:p>
        </w:tc>
        <w:tc>
          <w:tcPr>
            <w:tcW w:w="1559" w:type="dxa"/>
          </w:tcPr>
          <w:p w14:paraId="59681949" w14:textId="79B4D244" w:rsidR="00713D6C" w:rsidRDefault="48CE9E1E" w:rsidP="0BFD5BE3">
            <w:r>
              <w:t>Catalys</w:t>
            </w:r>
            <w:r w:rsidR="0664E39C">
              <w:t>t</w:t>
            </w:r>
            <w:r>
              <w:t xml:space="preserve"> 2960 series</w:t>
            </w:r>
          </w:p>
        </w:tc>
        <w:tc>
          <w:tcPr>
            <w:tcW w:w="709" w:type="dxa"/>
          </w:tcPr>
          <w:p w14:paraId="0722CCD5" w14:textId="07E30F2E" w:rsidR="00713D6C" w:rsidRDefault="60C99FC9" w:rsidP="0BFD5BE3">
            <w:r>
              <w:t>12.2</w:t>
            </w:r>
          </w:p>
        </w:tc>
        <w:tc>
          <w:tcPr>
            <w:tcW w:w="1842" w:type="dxa"/>
          </w:tcPr>
          <w:p w14:paraId="491DFD2F" w14:textId="3C51FCB0" w:rsidR="00713D6C" w:rsidRDefault="00A16D6F" w:rsidP="0BFD5BE3">
            <w:hyperlink w:anchor="_Switch_2_Modelo" w:history="1">
              <w:r w:rsidR="2110ECE4" w:rsidRPr="00A16D6F">
                <w:rPr>
                  <w:rStyle w:val="Hipervnculo"/>
                </w:rPr>
                <w:t>FOC1345W3HK</w:t>
              </w:r>
            </w:hyperlink>
          </w:p>
        </w:tc>
        <w:tc>
          <w:tcPr>
            <w:tcW w:w="1411" w:type="dxa"/>
          </w:tcPr>
          <w:p w14:paraId="1F1DDDA3" w14:textId="3729029F" w:rsidR="00713D6C" w:rsidRDefault="2110ECE4" w:rsidP="0BFD5BE3">
            <w:r>
              <w:t>Sin configuración previa</w:t>
            </w:r>
          </w:p>
        </w:tc>
        <w:tc>
          <w:tcPr>
            <w:tcW w:w="1340" w:type="dxa"/>
          </w:tcPr>
          <w:p w14:paraId="4D883E37" w14:textId="63081956" w:rsidR="00713D6C" w:rsidRDefault="2110ECE4" w:rsidP="0BFD5BE3">
            <w:r>
              <w:t>No cuenta con contraseña</w:t>
            </w:r>
          </w:p>
        </w:tc>
        <w:tc>
          <w:tcPr>
            <w:tcW w:w="1360" w:type="dxa"/>
          </w:tcPr>
          <w:p w14:paraId="395800D8" w14:textId="4AFE0359" w:rsidR="00713D6C" w:rsidRDefault="2110ECE4" w:rsidP="0BFD5BE3">
            <w:r>
              <w:t>Buen estado</w:t>
            </w:r>
          </w:p>
        </w:tc>
      </w:tr>
      <w:tr w:rsidR="00713D6C" w14:paraId="413CA0DC" w14:textId="77777777" w:rsidTr="00703E35">
        <w:trPr>
          <w:trHeight w:val="300"/>
        </w:trPr>
        <w:tc>
          <w:tcPr>
            <w:tcW w:w="1129" w:type="dxa"/>
          </w:tcPr>
          <w:p w14:paraId="3B3253CE" w14:textId="77777777" w:rsidR="00713D6C" w:rsidRDefault="00515459" w:rsidP="0BFD5BE3">
            <w:r>
              <w:t>Swit</w:t>
            </w:r>
            <w:r w:rsidR="00E8506E">
              <w:t>c</w:t>
            </w:r>
            <w:r>
              <w:t>h 3</w:t>
            </w:r>
            <w:r w:rsidR="00DB060A">
              <w:t>-</w:t>
            </w:r>
          </w:p>
          <w:p w14:paraId="3C5EE4EA" w14:textId="14C5D6B0" w:rsidR="00DB060A" w:rsidRDefault="00DB060A" w:rsidP="0BFD5BE3">
            <w:r>
              <w:t>Rack 2</w:t>
            </w:r>
          </w:p>
        </w:tc>
        <w:tc>
          <w:tcPr>
            <w:tcW w:w="993" w:type="dxa"/>
          </w:tcPr>
          <w:p w14:paraId="3289DA8D" w14:textId="5831A4B7" w:rsidR="00713D6C" w:rsidRDefault="0085649A" w:rsidP="0BFD5BE3">
            <w:r>
              <w:t>S</w:t>
            </w:r>
            <w:r w:rsidR="738B53F2">
              <w:t>witch</w:t>
            </w:r>
          </w:p>
        </w:tc>
        <w:tc>
          <w:tcPr>
            <w:tcW w:w="1559" w:type="dxa"/>
          </w:tcPr>
          <w:p w14:paraId="28FC49C0" w14:textId="79B4D244" w:rsidR="00713D6C" w:rsidRDefault="7240E2FE" w:rsidP="0BFD5BE3">
            <w:r>
              <w:t>Catalyst 2960 series</w:t>
            </w:r>
          </w:p>
          <w:p w14:paraId="188A9F27" w14:textId="23290D3A" w:rsidR="00713D6C" w:rsidRDefault="00713D6C" w:rsidP="0BFD5BE3"/>
        </w:tc>
        <w:tc>
          <w:tcPr>
            <w:tcW w:w="709" w:type="dxa"/>
          </w:tcPr>
          <w:p w14:paraId="7689D6B9" w14:textId="25CC9347" w:rsidR="00713D6C" w:rsidRDefault="7DA65B6B" w:rsidP="0BFD5BE3">
            <w:r>
              <w:t>12.2</w:t>
            </w:r>
          </w:p>
        </w:tc>
        <w:tc>
          <w:tcPr>
            <w:tcW w:w="1842" w:type="dxa"/>
          </w:tcPr>
          <w:p w14:paraId="3805F44F" w14:textId="1EA4B0AD" w:rsidR="00713D6C" w:rsidRDefault="00A16D6F" w:rsidP="0BFD5BE3">
            <w:hyperlink w:anchor="_Switch_3_Cisco" w:history="1">
              <w:r w:rsidR="6E034631" w:rsidRPr="00A16D6F">
                <w:rPr>
                  <w:rStyle w:val="Hipervnculo"/>
                </w:rPr>
                <w:t>FOC1345W3HN</w:t>
              </w:r>
            </w:hyperlink>
          </w:p>
          <w:p w14:paraId="753EA236" w14:textId="04378F22" w:rsidR="00713D6C" w:rsidRDefault="00713D6C" w:rsidP="0BFD5BE3"/>
        </w:tc>
        <w:tc>
          <w:tcPr>
            <w:tcW w:w="1411" w:type="dxa"/>
          </w:tcPr>
          <w:p w14:paraId="7FABF0FF" w14:textId="3729029F" w:rsidR="00713D6C" w:rsidRDefault="6E034631" w:rsidP="0BFD5BE3">
            <w:r>
              <w:t>Sin configuración previa</w:t>
            </w:r>
          </w:p>
          <w:p w14:paraId="67C5C9C9" w14:textId="2B5425E1" w:rsidR="00713D6C" w:rsidRDefault="00713D6C" w:rsidP="0BFD5BE3"/>
        </w:tc>
        <w:tc>
          <w:tcPr>
            <w:tcW w:w="1340" w:type="dxa"/>
          </w:tcPr>
          <w:p w14:paraId="7164D53F" w14:textId="63081956" w:rsidR="00713D6C" w:rsidRDefault="6E034631" w:rsidP="0BFD5BE3">
            <w:r>
              <w:t>No cuenta con contraseña</w:t>
            </w:r>
          </w:p>
          <w:p w14:paraId="02985D21" w14:textId="588B6CE2" w:rsidR="00713D6C" w:rsidRDefault="00713D6C" w:rsidP="0BFD5BE3"/>
        </w:tc>
        <w:tc>
          <w:tcPr>
            <w:tcW w:w="1360" w:type="dxa"/>
          </w:tcPr>
          <w:p w14:paraId="430FBF4D" w14:textId="78216C8F" w:rsidR="00713D6C" w:rsidRDefault="204983A3" w:rsidP="0BFD5BE3">
            <w:r>
              <w:t>Buen estado</w:t>
            </w:r>
          </w:p>
        </w:tc>
      </w:tr>
      <w:tr w:rsidR="00713D6C" w14:paraId="639F6025" w14:textId="77777777" w:rsidTr="00703E35">
        <w:trPr>
          <w:trHeight w:val="300"/>
        </w:trPr>
        <w:tc>
          <w:tcPr>
            <w:tcW w:w="1129" w:type="dxa"/>
          </w:tcPr>
          <w:p w14:paraId="7CA3BE92" w14:textId="6D75B764" w:rsidR="00713D6C" w:rsidRDefault="00515459" w:rsidP="0BFD5BE3">
            <w:r>
              <w:t>Switch 4</w:t>
            </w:r>
            <w:r w:rsidR="00DB060A">
              <w:t xml:space="preserve">- </w:t>
            </w:r>
            <w:r w:rsidR="00DB060A">
              <w:t>Rack 2</w:t>
            </w:r>
          </w:p>
        </w:tc>
        <w:tc>
          <w:tcPr>
            <w:tcW w:w="993" w:type="dxa"/>
          </w:tcPr>
          <w:p w14:paraId="5E979E3E" w14:textId="6C7A683C" w:rsidR="00713D6C" w:rsidRDefault="0085649A" w:rsidP="0BFD5BE3">
            <w:r>
              <w:t>S</w:t>
            </w:r>
            <w:r w:rsidR="0274091E">
              <w:t>witch</w:t>
            </w:r>
          </w:p>
        </w:tc>
        <w:tc>
          <w:tcPr>
            <w:tcW w:w="1559" w:type="dxa"/>
          </w:tcPr>
          <w:p w14:paraId="78144898" w14:textId="79B4D244" w:rsidR="00713D6C" w:rsidRDefault="3B9115BC" w:rsidP="0BFD5BE3">
            <w:r>
              <w:t>Catalyst 2960 series</w:t>
            </w:r>
          </w:p>
          <w:p w14:paraId="49FD53A9" w14:textId="23AA2073" w:rsidR="00713D6C" w:rsidRDefault="00713D6C" w:rsidP="0BFD5BE3"/>
        </w:tc>
        <w:tc>
          <w:tcPr>
            <w:tcW w:w="709" w:type="dxa"/>
          </w:tcPr>
          <w:p w14:paraId="5C0E3D7A" w14:textId="4C0C0C46" w:rsidR="00713D6C" w:rsidRDefault="3CF38A6A" w:rsidP="0BFD5BE3">
            <w:r>
              <w:t>12.2</w:t>
            </w:r>
          </w:p>
        </w:tc>
        <w:tc>
          <w:tcPr>
            <w:tcW w:w="1842" w:type="dxa"/>
          </w:tcPr>
          <w:p w14:paraId="4D352108" w14:textId="055CC14D" w:rsidR="00713D6C" w:rsidRDefault="00476FE0" w:rsidP="0BFD5BE3">
            <w:hyperlink w:anchor="_Switch_4_Cisco" w:history="1">
              <w:r w:rsidR="4D2AA0B4" w:rsidRPr="00476FE0">
                <w:rPr>
                  <w:rStyle w:val="Hipervnculo"/>
                </w:rPr>
                <w:t>FCQ1742Y5KH</w:t>
              </w:r>
            </w:hyperlink>
          </w:p>
        </w:tc>
        <w:tc>
          <w:tcPr>
            <w:tcW w:w="1411" w:type="dxa"/>
          </w:tcPr>
          <w:p w14:paraId="18DE114B" w14:textId="3729029F" w:rsidR="00713D6C" w:rsidRDefault="4D2AA0B4" w:rsidP="0BFD5BE3">
            <w:r>
              <w:t>Sin configuración previa</w:t>
            </w:r>
          </w:p>
          <w:p w14:paraId="46D0FBB0" w14:textId="0D3BF8AF" w:rsidR="00713D6C" w:rsidRDefault="00713D6C" w:rsidP="0BFD5BE3"/>
        </w:tc>
        <w:tc>
          <w:tcPr>
            <w:tcW w:w="1340" w:type="dxa"/>
          </w:tcPr>
          <w:p w14:paraId="53700BB1" w14:textId="35F0CD33" w:rsidR="00713D6C" w:rsidRDefault="4D2AA0B4" w:rsidP="0BFD5BE3">
            <w:r>
              <w:t>Si cuenta con contraseña</w:t>
            </w:r>
          </w:p>
        </w:tc>
        <w:tc>
          <w:tcPr>
            <w:tcW w:w="1360" w:type="dxa"/>
          </w:tcPr>
          <w:p w14:paraId="5B61169D" w14:textId="162F7710" w:rsidR="00713D6C" w:rsidRDefault="5F9CBBC8" w:rsidP="0BFD5BE3">
            <w:r>
              <w:t>Buen estado</w:t>
            </w:r>
          </w:p>
        </w:tc>
      </w:tr>
      <w:tr w:rsidR="00713D6C" w14:paraId="36EC5C29" w14:textId="77777777" w:rsidTr="00703E35">
        <w:trPr>
          <w:trHeight w:val="300"/>
        </w:trPr>
        <w:tc>
          <w:tcPr>
            <w:tcW w:w="1129" w:type="dxa"/>
          </w:tcPr>
          <w:p w14:paraId="3DD2905B" w14:textId="77777777" w:rsidR="00713D6C" w:rsidRDefault="00515459" w:rsidP="0BFD5BE3">
            <w:r>
              <w:t>Switch 5</w:t>
            </w:r>
            <w:r w:rsidR="00DB060A">
              <w:t>-</w:t>
            </w:r>
          </w:p>
          <w:p w14:paraId="4B107617" w14:textId="51F8D4FD" w:rsidR="00DB060A" w:rsidRDefault="00DB060A" w:rsidP="0BFD5BE3">
            <w:r>
              <w:t>Rack 2</w:t>
            </w:r>
          </w:p>
        </w:tc>
        <w:tc>
          <w:tcPr>
            <w:tcW w:w="993" w:type="dxa"/>
          </w:tcPr>
          <w:p w14:paraId="7E138FEC" w14:textId="3A2C8488" w:rsidR="00713D6C" w:rsidRDefault="0085649A" w:rsidP="0BFD5BE3">
            <w:r>
              <w:t>S</w:t>
            </w:r>
            <w:r w:rsidR="48F278C9">
              <w:t>witch</w:t>
            </w:r>
          </w:p>
        </w:tc>
        <w:tc>
          <w:tcPr>
            <w:tcW w:w="1559" w:type="dxa"/>
          </w:tcPr>
          <w:p w14:paraId="147D3562" w14:textId="7DCBCF4C" w:rsidR="00713D6C" w:rsidRDefault="00E67545" w:rsidP="0BFD5BE3">
            <w:r>
              <w:t>Catalyst 2900 Series</w:t>
            </w:r>
          </w:p>
        </w:tc>
        <w:tc>
          <w:tcPr>
            <w:tcW w:w="709" w:type="dxa"/>
          </w:tcPr>
          <w:p w14:paraId="5FE6EE6B" w14:textId="486BD920" w:rsidR="00713D6C" w:rsidRDefault="34364A59" w:rsidP="0BFD5BE3">
            <w:r>
              <w:t>12.2</w:t>
            </w:r>
          </w:p>
        </w:tc>
        <w:tc>
          <w:tcPr>
            <w:tcW w:w="1842" w:type="dxa"/>
          </w:tcPr>
          <w:p w14:paraId="148688BF" w14:textId="240985DA" w:rsidR="00713D6C" w:rsidRDefault="00476FE0" w:rsidP="0BFD5BE3">
            <w:hyperlink w:anchor="_Switch_5_Catalyst" w:history="1">
              <w:r w:rsidR="00EC1E1A" w:rsidRPr="00476FE0">
                <w:rPr>
                  <w:rStyle w:val="Hipervnculo"/>
                </w:rPr>
                <w:t>FCQ1742</w:t>
              </w:r>
              <w:r w:rsidR="00A84C1D" w:rsidRPr="00476FE0">
                <w:rPr>
                  <w:rStyle w:val="Hipervnculo"/>
                </w:rPr>
                <w:t>Y5LY</w:t>
              </w:r>
            </w:hyperlink>
          </w:p>
        </w:tc>
        <w:tc>
          <w:tcPr>
            <w:tcW w:w="1411" w:type="dxa"/>
          </w:tcPr>
          <w:p w14:paraId="28E19DC7" w14:textId="7D937ED3" w:rsidR="00713D6C" w:rsidRDefault="008401D1" w:rsidP="0BFD5BE3">
            <w:r>
              <w:t xml:space="preserve">Tiene </w:t>
            </w:r>
            <w:r w:rsidR="00703E35">
              <w:t>configuración</w:t>
            </w:r>
            <w:r w:rsidR="00B362AD">
              <w:t xml:space="preserve"> </w:t>
            </w:r>
            <w:r w:rsidR="00703E35">
              <w:t>básica</w:t>
            </w:r>
            <w:r>
              <w:t xml:space="preserve"> </w:t>
            </w:r>
          </w:p>
        </w:tc>
        <w:tc>
          <w:tcPr>
            <w:tcW w:w="1340" w:type="dxa"/>
          </w:tcPr>
          <w:p w14:paraId="35CAA013" w14:textId="6A419935" w:rsidR="006B7EB0" w:rsidRDefault="006B7EB0" w:rsidP="0BFD5BE3">
            <w:r>
              <w:t>Si tiene contraseña: cisco y class</w:t>
            </w:r>
          </w:p>
        </w:tc>
        <w:tc>
          <w:tcPr>
            <w:tcW w:w="1360" w:type="dxa"/>
          </w:tcPr>
          <w:p w14:paraId="5640E197" w14:textId="33FB4249" w:rsidR="00713D6C" w:rsidRDefault="00703E35" w:rsidP="0BFD5BE3">
            <w:r>
              <w:t>Buen estado</w:t>
            </w:r>
          </w:p>
        </w:tc>
      </w:tr>
      <w:tr w:rsidR="00713D6C" w14:paraId="17513485" w14:textId="77777777" w:rsidTr="00703E35">
        <w:trPr>
          <w:trHeight w:val="300"/>
        </w:trPr>
        <w:tc>
          <w:tcPr>
            <w:tcW w:w="1129" w:type="dxa"/>
          </w:tcPr>
          <w:p w14:paraId="088CE929" w14:textId="2CA2C7D5" w:rsidR="00515459" w:rsidRDefault="00515459" w:rsidP="0BFD5BE3">
            <w:r>
              <w:t>Switch 6</w:t>
            </w:r>
            <w:r w:rsidR="00DB060A">
              <w:t xml:space="preserve">- </w:t>
            </w:r>
            <w:r w:rsidR="00DB060A">
              <w:t xml:space="preserve">Rack </w:t>
            </w:r>
            <w:r w:rsidR="00DB060A">
              <w:t>1</w:t>
            </w:r>
          </w:p>
        </w:tc>
        <w:tc>
          <w:tcPr>
            <w:tcW w:w="993" w:type="dxa"/>
          </w:tcPr>
          <w:p w14:paraId="303480A8" w14:textId="59477F90" w:rsidR="00713D6C" w:rsidRDefault="0085649A" w:rsidP="0BFD5BE3">
            <w:r>
              <w:t>S</w:t>
            </w:r>
            <w:r w:rsidR="6287881D">
              <w:t>witch</w:t>
            </w:r>
          </w:p>
        </w:tc>
        <w:tc>
          <w:tcPr>
            <w:tcW w:w="1559" w:type="dxa"/>
          </w:tcPr>
          <w:p w14:paraId="5E699574" w14:textId="2C01EFA0" w:rsidR="00713D6C" w:rsidRDefault="1020A74A" w:rsidP="0BFD5BE3">
            <w:r>
              <w:t>Catalyst 2960 Series</w:t>
            </w:r>
          </w:p>
          <w:p w14:paraId="0A16E1D9" w14:textId="6DD3DED5" w:rsidR="00713D6C" w:rsidRDefault="00713D6C" w:rsidP="0BFD5BE3"/>
        </w:tc>
        <w:tc>
          <w:tcPr>
            <w:tcW w:w="709" w:type="dxa"/>
          </w:tcPr>
          <w:p w14:paraId="0747B87B" w14:textId="464D43CB" w:rsidR="00713D6C" w:rsidRDefault="11061F6F" w:rsidP="0BFD5BE3">
            <w:r>
              <w:t>15.0</w:t>
            </w:r>
          </w:p>
        </w:tc>
        <w:tc>
          <w:tcPr>
            <w:tcW w:w="1842" w:type="dxa"/>
          </w:tcPr>
          <w:p w14:paraId="0594FD12" w14:textId="2A7046DF" w:rsidR="00713D6C" w:rsidRDefault="00476FE0" w:rsidP="0BFD5BE3">
            <w:hyperlink w:anchor="_Switch_6_Catalyst" w:history="1">
              <w:r w:rsidR="41EED90D" w:rsidRPr="00476FE0">
                <w:rPr>
                  <w:rStyle w:val="Hipervnculo"/>
                </w:rPr>
                <w:t>FCQ1742Y5M1</w:t>
              </w:r>
            </w:hyperlink>
          </w:p>
        </w:tc>
        <w:tc>
          <w:tcPr>
            <w:tcW w:w="1411" w:type="dxa"/>
          </w:tcPr>
          <w:p w14:paraId="23C6F5BA" w14:textId="3729029F" w:rsidR="00713D6C" w:rsidRDefault="6AAE5656" w:rsidP="0BFD5BE3">
            <w:r>
              <w:t>Sin configuración previa</w:t>
            </w:r>
          </w:p>
          <w:p w14:paraId="24EFFD4D" w14:textId="358A5DB4" w:rsidR="00713D6C" w:rsidRDefault="00713D6C" w:rsidP="0BFD5BE3"/>
        </w:tc>
        <w:tc>
          <w:tcPr>
            <w:tcW w:w="1340" w:type="dxa"/>
          </w:tcPr>
          <w:p w14:paraId="50B60AAB" w14:textId="35F0CD33" w:rsidR="00713D6C" w:rsidRDefault="6AAE5656" w:rsidP="0BFD5BE3">
            <w:r>
              <w:t>Si cuenta con contraseña</w:t>
            </w:r>
          </w:p>
          <w:p w14:paraId="03A94E46" w14:textId="5E3D472C" w:rsidR="00713D6C" w:rsidRDefault="00713D6C" w:rsidP="0BFD5BE3"/>
        </w:tc>
        <w:tc>
          <w:tcPr>
            <w:tcW w:w="1360" w:type="dxa"/>
          </w:tcPr>
          <w:p w14:paraId="36DF1140" w14:textId="162F7710" w:rsidR="00713D6C" w:rsidRDefault="6AAE5656" w:rsidP="0BFD5BE3">
            <w:r>
              <w:t>Buen estado</w:t>
            </w:r>
          </w:p>
          <w:p w14:paraId="2B5BE418" w14:textId="1933D354" w:rsidR="00713D6C" w:rsidRDefault="00713D6C" w:rsidP="0BFD5BE3"/>
        </w:tc>
      </w:tr>
      <w:tr w:rsidR="00713D6C" w14:paraId="76F00CAE" w14:textId="77777777" w:rsidTr="00703E35">
        <w:trPr>
          <w:trHeight w:val="300"/>
        </w:trPr>
        <w:tc>
          <w:tcPr>
            <w:tcW w:w="1129" w:type="dxa"/>
          </w:tcPr>
          <w:p w14:paraId="45D74F07" w14:textId="05C272C7" w:rsidR="00515459" w:rsidRDefault="00515459" w:rsidP="0BFD5BE3">
            <w:r>
              <w:t>Switch 7</w:t>
            </w:r>
            <w:r w:rsidR="00DB060A">
              <w:t xml:space="preserve">- </w:t>
            </w:r>
            <w:r w:rsidR="00DB060A">
              <w:t xml:space="preserve">Rack </w:t>
            </w:r>
            <w:r w:rsidR="00DB060A">
              <w:t>1</w:t>
            </w:r>
          </w:p>
        </w:tc>
        <w:tc>
          <w:tcPr>
            <w:tcW w:w="993" w:type="dxa"/>
          </w:tcPr>
          <w:p w14:paraId="33DD9336" w14:textId="627B9070" w:rsidR="00713D6C" w:rsidRDefault="0085649A" w:rsidP="0BFD5BE3">
            <w:r>
              <w:t>S</w:t>
            </w:r>
            <w:r w:rsidR="6E1B757A">
              <w:t>witch</w:t>
            </w:r>
          </w:p>
        </w:tc>
        <w:tc>
          <w:tcPr>
            <w:tcW w:w="1559" w:type="dxa"/>
          </w:tcPr>
          <w:p w14:paraId="7BFE18C6" w14:textId="2C01EFA0" w:rsidR="00713D6C" w:rsidRDefault="001A5510" w:rsidP="0BFD5BE3">
            <w:r>
              <w:t>Catalys</w:t>
            </w:r>
            <w:r w:rsidR="00096F54">
              <w:t>t 2960 Series</w:t>
            </w:r>
          </w:p>
        </w:tc>
        <w:tc>
          <w:tcPr>
            <w:tcW w:w="709" w:type="dxa"/>
          </w:tcPr>
          <w:p w14:paraId="14D8FDBA" w14:textId="2900FF92" w:rsidR="00713D6C" w:rsidRDefault="46D85E8A" w:rsidP="0BFD5BE3">
            <w:r>
              <w:t>15.0</w:t>
            </w:r>
          </w:p>
        </w:tc>
        <w:tc>
          <w:tcPr>
            <w:tcW w:w="1842" w:type="dxa"/>
          </w:tcPr>
          <w:p w14:paraId="1BA766E9" w14:textId="4B2C23D7" w:rsidR="00713D6C" w:rsidRDefault="00476FE0" w:rsidP="0BFD5BE3">
            <w:hyperlink w:anchor="_Switch_7_Catalyst" w:history="1">
              <w:r w:rsidR="00096F54" w:rsidRPr="00476FE0">
                <w:rPr>
                  <w:rStyle w:val="Hipervnculo"/>
                </w:rPr>
                <w:t>FOC2042Y1P9</w:t>
              </w:r>
            </w:hyperlink>
          </w:p>
        </w:tc>
        <w:tc>
          <w:tcPr>
            <w:tcW w:w="1411" w:type="dxa"/>
          </w:tcPr>
          <w:p w14:paraId="0C5FAC07" w14:textId="162BEA64" w:rsidR="00713D6C" w:rsidRDefault="00096F54" w:rsidP="0BFD5BE3">
            <w:r>
              <w:t>Sin configuración</w:t>
            </w:r>
          </w:p>
        </w:tc>
        <w:tc>
          <w:tcPr>
            <w:tcW w:w="1340" w:type="dxa"/>
          </w:tcPr>
          <w:p w14:paraId="2EEF9472" w14:textId="68FB7336" w:rsidR="00713D6C" w:rsidRDefault="00096F54" w:rsidP="0BFD5BE3">
            <w:r>
              <w:t>No tiene configurada</w:t>
            </w:r>
          </w:p>
        </w:tc>
        <w:tc>
          <w:tcPr>
            <w:tcW w:w="1360" w:type="dxa"/>
          </w:tcPr>
          <w:p w14:paraId="4881D7D4" w14:textId="083DB30B" w:rsidR="00713D6C" w:rsidRDefault="00713D6C" w:rsidP="0BFD5BE3"/>
        </w:tc>
      </w:tr>
      <w:tr w:rsidR="00515459" w14:paraId="7C24B661" w14:textId="77777777" w:rsidTr="00703E35">
        <w:trPr>
          <w:trHeight w:val="300"/>
        </w:trPr>
        <w:tc>
          <w:tcPr>
            <w:tcW w:w="1129" w:type="dxa"/>
          </w:tcPr>
          <w:p w14:paraId="6F042FA1" w14:textId="2F5F0552" w:rsidR="00515459" w:rsidRDefault="00EA7FF3" w:rsidP="0BFD5BE3">
            <w:r>
              <w:t>Switch 8</w:t>
            </w:r>
            <w:r w:rsidR="00DB060A">
              <w:t xml:space="preserve">- </w:t>
            </w:r>
            <w:r w:rsidR="00DB060A">
              <w:t xml:space="preserve">Rack </w:t>
            </w:r>
            <w:r w:rsidR="00DB060A">
              <w:t>1</w:t>
            </w:r>
          </w:p>
        </w:tc>
        <w:tc>
          <w:tcPr>
            <w:tcW w:w="993" w:type="dxa"/>
          </w:tcPr>
          <w:p w14:paraId="0EA427B5" w14:textId="2F8A8217" w:rsidR="00515459" w:rsidRDefault="0085649A" w:rsidP="0BFD5BE3">
            <w:r>
              <w:t>S</w:t>
            </w:r>
            <w:r w:rsidR="18416C9C">
              <w:t>witch</w:t>
            </w:r>
          </w:p>
        </w:tc>
        <w:tc>
          <w:tcPr>
            <w:tcW w:w="1559" w:type="dxa"/>
          </w:tcPr>
          <w:p w14:paraId="50F0361D" w14:textId="2C01EFA0" w:rsidR="00515459" w:rsidRDefault="50A457D4" w:rsidP="0BFD5BE3">
            <w:r>
              <w:t>Catalyst 2960 Series</w:t>
            </w:r>
          </w:p>
          <w:p w14:paraId="4A93F3BD" w14:textId="431B3B96" w:rsidR="00515459" w:rsidRDefault="00515459" w:rsidP="0BFD5BE3"/>
        </w:tc>
        <w:tc>
          <w:tcPr>
            <w:tcW w:w="709" w:type="dxa"/>
          </w:tcPr>
          <w:p w14:paraId="28FA8136" w14:textId="0CE55CBA" w:rsidR="00515459" w:rsidRDefault="5ADDBDC0" w:rsidP="0BFD5BE3">
            <w:r>
              <w:t>15.0</w:t>
            </w:r>
          </w:p>
        </w:tc>
        <w:tc>
          <w:tcPr>
            <w:tcW w:w="1842" w:type="dxa"/>
          </w:tcPr>
          <w:p w14:paraId="2D3BCF82" w14:textId="6DE3A51C" w:rsidR="00515459" w:rsidRDefault="00476FE0" w:rsidP="0BFD5BE3">
            <w:hyperlink w:anchor="_Switch_8_Catalyst" w:history="1">
              <w:r w:rsidR="662FE158" w:rsidRPr="00476FE0">
                <w:rPr>
                  <w:rStyle w:val="Hipervnculo"/>
                </w:rPr>
                <w:t>FOC2042Y1ME</w:t>
              </w:r>
            </w:hyperlink>
          </w:p>
        </w:tc>
        <w:tc>
          <w:tcPr>
            <w:tcW w:w="1411" w:type="dxa"/>
          </w:tcPr>
          <w:p w14:paraId="6A946E5D" w14:textId="6B7FBB9A" w:rsidR="00515459" w:rsidRDefault="662FE158" w:rsidP="0BFD5BE3">
            <w:r>
              <w:t>Con configuración previa</w:t>
            </w:r>
          </w:p>
        </w:tc>
        <w:tc>
          <w:tcPr>
            <w:tcW w:w="1340" w:type="dxa"/>
          </w:tcPr>
          <w:p w14:paraId="7257A077" w14:textId="35F0CD33" w:rsidR="00515459" w:rsidRDefault="662FE158" w:rsidP="0BFD5BE3">
            <w:r>
              <w:t>Si cuenta con contraseña</w:t>
            </w:r>
          </w:p>
          <w:p w14:paraId="5B5AD234" w14:textId="46A97D85" w:rsidR="00515459" w:rsidRDefault="00515459" w:rsidP="0BFD5BE3"/>
        </w:tc>
        <w:tc>
          <w:tcPr>
            <w:tcW w:w="1360" w:type="dxa"/>
          </w:tcPr>
          <w:p w14:paraId="3E7BAABF" w14:textId="162F7710" w:rsidR="00515459" w:rsidRDefault="662FE158" w:rsidP="0BFD5BE3">
            <w:r>
              <w:t>Buen estado</w:t>
            </w:r>
          </w:p>
          <w:p w14:paraId="463F0EB9" w14:textId="3C01D719" w:rsidR="00515459" w:rsidRDefault="00515459" w:rsidP="0BFD5BE3"/>
        </w:tc>
      </w:tr>
      <w:tr w:rsidR="00EA7FF3" w14:paraId="3F58C0CD" w14:textId="77777777" w:rsidTr="00703E35">
        <w:trPr>
          <w:trHeight w:val="300"/>
        </w:trPr>
        <w:tc>
          <w:tcPr>
            <w:tcW w:w="1129" w:type="dxa"/>
          </w:tcPr>
          <w:p w14:paraId="3EC12944" w14:textId="61EDC062" w:rsidR="00EA7FF3" w:rsidRDefault="00C44362" w:rsidP="0BFD5BE3">
            <w:r>
              <w:t>Switch 9</w:t>
            </w:r>
            <w:r w:rsidR="00DB060A">
              <w:t xml:space="preserve">- </w:t>
            </w:r>
            <w:r w:rsidR="00DB060A">
              <w:t xml:space="preserve">Rack </w:t>
            </w:r>
            <w:r w:rsidR="00DB060A">
              <w:t>1</w:t>
            </w:r>
          </w:p>
        </w:tc>
        <w:tc>
          <w:tcPr>
            <w:tcW w:w="993" w:type="dxa"/>
          </w:tcPr>
          <w:p w14:paraId="1358D924" w14:textId="6D920E63" w:rsidR="00EA7FF3" w:rsidRDefault="0085649A" w:rsidP="0BFD5BE3">
            <w:r>
              <w:t>S</w:t>
            </w:r>
            <w:r w:rsidR="7141BD9E">
              <w:t>witch</w:t>
            </w:r>
          </w:p>
        </w:tc>
        <w:tc>
          <w:tcPr>
            <w:tcW w:w="1559" w:type="dxa"/>
          </w:tcPr>
          <w:p w14:paraId="528EFFD6" w14:textId="7390528A" w:rsidR="00EA7FF3" w:rsidRDefault="0098376E" w:rsidP="0BFD5BE3">
            <w:r>
              <w:t>C2960 Plus Series</w:t>
            </w:r>
          </w:p>
        </w:tc>
        <w:tc>
          <w:tcPr>
            <w:tcW w:w="709" w:type="dxa"/>
          </w:tcPr>
          <w:p w14:paraId="52F992B4" w14:textId="3FE70BF6" w:rsidR="00EA7FF3" w:rsidRDefault="33E005A5" w:rsidP="0BFD5BE3">
            <w:r>
              <w:t>15.0</w:t>
            </w:r>
          </w:p>
        </w:tc>
        <w:tc>
          <w:tcPr>
            <w:tcW w:w="1842" w:type="dxa"/>
          </w:tcPr>
          <w:p w14:paraId="4B7DD4B0" w14:textId="37B758D4" w:rsidR="00EA7FF3" w:rsidRDefault="00476FE0" w:rsidP="0BFD5BE3">
            <w:hyperlink w:anchor="_Switch_9_C2960" w:history="1">
              <w:r w:rsidR="0098376E" w:rsidRPr="00476FE0">
                <w:rPr>
                  <w:rStyle w:val="Hipervnculo"/>
                </w:rPr>
                <w:t>FOC2042Y1QT</w:t>
              </w:r>
            </w:hyperlink>
          </w:p>
        </w:tc>
        <w:tc>
          <w:tcPr>
            <w:tcW w:w="1411" w:type="dxa"/>
          </w:tcPr>
          <w:p w14:paraId="355540D9" w14:textId="60CC2C08" w:rsidR="00EA7FF3" w:rsidRDefault="00F857D6" w:rsidP="0BFD5BE3">
            <w:r>
              <w:t>Si tiene: algun</w:t>
            </w:r>
            <w:r w:rsidR="005B7CE3">
              <w:t>as interfaces ethernet, Serial</w:t>
            </w:r>
            <w:r w:rsidR="0020627B">
              <w:t xml:space="preserve"> y line </w:t>
            </w:r>
          </w:p>
        </w:tc>
        <w:tc>
          <w:tcPr>
            <w:tcW w:w="1340" w:type="dxa"/>
          </w:tcPr>
          <w:p w14:paraId="22A5A7AA" w14:textId="73763422" w:rsidR="00EA7FF3" w:rsidRDefault="00A30D73" w:rsidP="0BFD5BE3">
            <w:r>
              <w:t>CISCO</w:t>
            </w:r>
            <w:r w:rsidR="0098376E">
              <w:t xml:space="preserve"> y </w:t>
            </w:r>
            <w:r>
              <w:t>CLASS</w:t>
            </w:r>
          </w:p>
        </w:tc>
        <w:tc>
          <w:tcPr>
            <w:tcW w:w="1360" w:type="dxa"/>
          </w:tcPr>
          <w:p w14:paraId="481DEEA3" w14:textId="46CE8FF0" w:rsidR="00EA7FF3" w:rsidRDefault="00A30D73" w:rsidP="0BFD5BE3">
            <w:r>
              <w:t xml:space="preserve">Las contraseñas son todo en </w:t>
            </w:r>
            <w:r w:rsidR="009943A4">
              <w:t>mayúsculas</w:t>
            </w:r>
          </w:p>
        </w:tc>
      </w:tr>
      <w:tr w:rsidR="00EA7FF3" w14:paraId="5E4F7F8F" w14:textId="77777777" w:rsidTr="00703E35">
        <w:trPr>
          <w:trHeight w:val="801"/>
        </w:trPr>
        <w:tc>
          <w:tcPr>
            <w:tcW w:w="1129" w:type="dxa"/>
          </w:tcPr>
          <w:p w14:paraId="3AC42293" w14:textId="2DE870A4" w:rsidR="00EA7FF3" w:rsidRDefault="0085649A" w:rsidP="0BFD5BE3">
            <w:r>
              <w:t>Switch</w:t>
            </w:r>
          </w:p>
          <w:p w14:paraId="40E0CA54" w14:textId="17FF57E1" w:rsidR="00EA7FF3" w:rsidRDefault="6DBD4A36" w:rsidP="0BFD5BE3">
            <w:r>
              <w:t>Blanco 1</w:t>
            </w:r>
            <w:r w:rsidR="00DB060A">
              <w:t xml:space="preserve">- </w:t>
            </w:r>
            <w:r w:rsidR="00DB060A">
              <w:t xml:space="preserve">Rack </w:t>
            </w:r>
            <w:r w:rsidR="00DB060A">
              <w:t>3</w:t>
            </w:r>
          </w:p>
        </w:tc>
        <w:tc>
          <w:tcPr>
            <w:tcW w:w="993" w:type="dxa"/>
          </w:tcPr>
          <w:p w14:paraId="0ABEC40C" w14:textId="549D5C26" w:rsidR="00EA7FF3" w:rsidRDefault="6DBD4A36" w:rsidP="0BFD5BE3">
            <w:r>
              <w:t>Switc</w:t>
            </w:r>
            <w:r w:rsidR="008D1D0C">
              <w:t>h</w:t>
            </w:r>
          </w:p>
        </w:tc>
        <w:tc>
          <w:tcPr>
            <w:tcW w:w="1559" w:type="dxa"/>
          </w:tcPr>
          <w:p w14:paraId="5373B76E" w14:textId="728D0025" w:rsidR="00EA7FF3" w:rsidRDefault="46AE2D20" w:rsidP="0BFD5BE3">
            <w:r>
              <w:t xml:space="preserve">Modelo </w:t>
            </w:r>
            <w:r w:rsidR="008D1D0C">
              <w:t>Catalyst 1000</w:t>
            </w:r>
            <w:r>
              <w:t xml:space="preserve"> series</w:t>
            </w:r>
          </w:p>
        </w:tc>
        <w:tc>
          <w:tcPr>
            <w:tcW w:w="709" w:type="dxa"/>
          </w:tcPr>
          <w:p w14:paraId="1950E436" w14:textId="44111EC5" w:rsidR="00EA7FF3" w:rsidRDefault="06B70A8B" w:rsidP="0BFD5BE3">
            <w:r>
              <w:t>15.</w:t>
            </w:r>
            <w:r w:rsidR="6DBD4A36">
              <w:t>2</w:t>
            </w:r>
            <w:r w:rsidR="57839AC1">
              <w:t>15.</w:t>
            </w:r>
            <w:r>
              <w:t>2</w:t>
            </w:r>
          </w:p>
        </w:tc>
        <w:tc>
          <w:tcPr>
            <w:tcW w:w="1842" w:type="dxa"/>
          </w:tcPr>
          <w:p w14:paraId="2A8B8B2F" w14:textId="3BFF2230" w:rsidR="00EA7FF3" w:rsidRDefault="00476FE0" w:rsidP="0BFD5BE3">
            <w:hyperlink w:anchor="_Switch_blanco_1" w:history="1">
              <w:r w:rsidR="4213F0DA" w:rsidRPr="00476FE0">
                <w:rPr>
                  <w:rStyle w:val="Hipervnculo"/>
                </w:rPr>
                <w:t>FOC2614Y45K</w:t>
              </w:r>
            </w:hyperlink>
          </w:p>
          <w:p w14:paraId="4F4F98A6" w14:textId="735F2468" w:rsidR="00EA7FF3" w:rsidRDefault="00EA7FF3" w:rsidP="0BFD5BE3"/>
        </w:tc>
        <w:tc>
          <w:tcPr>
            <w:tcW w:w="1411" w:type="dxa"/>
          </w:tcPr>
          <w:p w14:paraId="3B9FF883" w14:textId="632B70E4" w:rsidR="00EA7FF3" w:rsidRDefault="01D26ECF" w:rsidP="0BFD5BE3">
            <w:r>
              <w:t xml:space="preserve">Sin configuración  </w:t>
            </w:r>
          </w:p>
        </w:tc>
        <w:tc>
          <w:tcPr>
            <w:tcW w:w="1340" w:type="dxa"/>
          </w:tcPr>
          <w:p w14:paraId="030D9C20" w14:textId="2092B347" w:rsidR="00EA7FF3" w:rsidRDefault="01D26ECF" w:rsidP="0BFD5BE3">
            <w:r>
              <w:t xml:space="preserve">No cuenta con contraseña  </w:t>
            </w:r>
          </w:p>
        </w:tc>
        <w:tc>
          <w:tcPr>
            <w:tcW w:w="1360" w:type="dxa"/>
          </w:tcPr>
          <w:p w14:paraId="3C2B25A2" w14:textId="77777777" w:rsidR="00EA7FF3" w:rsidRDefault="00EA7FF3" w:rsidP="0BFD5BE3"/>
        </w:tc>
      </w:tr>
      <w:tr w:rsidR="00FF180D" w14:paraId="0915A6AB" w14:textId="77777777" w:rsidTr="00703E35">
        <w:trPr>
          <w:trHeight w:val="801"/>
        </w:trPr>
        <w:tc>
          <w:tcPr>
            <w:tcW w:w="1129" w:type="dxa"/>
          </w:tcPr>
          <w:p w14:paraId="5E49B56C" w14:textId="5A1F6E68" w:rsidR="00FF180D" w:rsidRDefault="0085649A" w:rsidP="0BFD5BE3">
            <w:r>
              <w:t>Switch blanco 2</w:t>
            </w:r>
            <w:r w:rsidR="00DB060A">
              <w:t xml:space="preserve">- </w:t>
            </w:r>
            <w:r w:rsidR="00DB060A">
              <w:t xml:space="preserve">Rack </w:t>
            </w:r>
            <w:r w:rsidR="00DB060A">
              <w:t>3</w:t>
            </w:r>
          </w:p>
        </w:tc>
        <w:tc>
          <w:tcPr>
            <w:tcW w:w="993" w:type="dxa"/>
          </w:tcPr>
          <w:p w14:paraId="4CC1E6B2" w14:textId="366B58AE" w:rsidR="00FF180D" w:rsidRDefault="0085649A" w:rsidP="0BFD5BE3">
            <w:r>
              <w:t>Switch</w:t>
            </w:r>
          </w:p>
        </w:tc>
        <w:tc>
          <w:tcPr>
            <w:tcW w:w="1559" w:type="dxa"/>
          </w:tcPr>
          <w:p w14:paraId="45BC1B2C" w14:textId="3905A409" w:rsidR="00FF180D" w:rsidRDefault="0D9CFFBD" w:rsidP="0BFD5BE3">
            <w:r>
              <w:t xml:space="preserve">Modelo </w:t>
            </w:r>
            <w:r w:rsidR="008D1D0C">
              <w:t>Catalyst 1000</w:t>
            </w:r>
            <w:r>
              <w:t xml:space="preserve"> series</w:t>
            </w:r>
          </w:p>
        </w:tc>
        <w:tc>
          <w:tcPr>
            <w:tcW w:w="709" w:type="dxa"/>
          </w:tcPr>
          <w:p w14:paraId="5C6B3F06" w14:textId="5CCD70B2" w:rsidR="00FF180D" w:rsidRDefault="755B3985" w:rsidP="0BFD5BE3">
            <w:r>
              <w:t>15.2</w:t>
            </w:r>
          </w:p>
        </w:tc>
        <w:tc>
          <w:tcPr>
            <w:tcW w:w="1842" w:type="dxa"/>
          </w:tcPr>
          <w:p w14:paraId="195DB36E" w14:textId="4A3852D4" w:rsidR="00FF180D" w:rsidRDefault="00476FE0" w:rsidP="0BFD5BE3">
            <w:hyperlink w:anchor="_Switch_blanco_2" w:history="1">
              <w:r w:rsidR="755B3985" w:rsidRPr="00476FE0">
                <w:rPr>
                  <w:rStyle w:val="Hipervnculo"/>
                </w:rPr>
                <w:t>FOC2614Y49</w:t>
              </w:r>
              <w:r w:rsidR="065FE614" w:rsidRPr="00476FE0">
                <w:rPr>
                  <w:rStyle w:val="Hipervnculo"/>
                </w:rPr>
                <w:t>Y</w:t>
              </w:r>
            </w:hyperlink>
          </w:p>
        </w:tc>
        <w:tc>
          <w:tcPr>
            <w:tcW w:w="1411" w:type="dxa"/>
          </w:tcPr>
          <w:p w14:paraId="6A2C4B15" w14:textId="2F3244DE" w:rsidR="00FF180D" w:rsidRDefault="755B3985" w:rsidP="0BFD5BE3">
            <w:r>
              <w:t>Sin configuración</w:t>
            </w:r>
          </w:p>
          <w:p w14:paraId="3AB94C2B" w14:textId="32B0C7D5" w:rsidR="00FF180D" w:rsidRDefault="00FF180D" w:rsidP="0BFD5BE3"/>
        </w:tc>
        <w:tc>
          <w:tcPr>
            <w:tcW w:w="1340" w:type="dxa"/>
          </w:tcPr>
          <w:p w14:paraId="6C5F6708" w14:textId="29C68E1A" w:rsidR="00FF180D" w:rsidRDefault="755B3985" w:rsidP="0BFD5BE3">
            <w:r>
              <w:t>No cuenta con contraseña</w:t>
            </w:r>
          </w:p>
          <w:p w14:paraId="71ABD2DA" w14:textId="7C15E26F" w:rsidR="00FF180D" w:rsidRDefault="00FF180D" w:rsidP="0BFD5BE3"/>
        </w:tc>
        <w:tc>
          <w:tcPr>
            <w:tcW w:w="1360" w:type="dxa"/>
          </w:tcPr>
          <w:p w14:paraId="67C4EF1A" w14:textId="77777777" w:rsidR="00FF180D" w:rsidRDefault="00FF180D" w:rsidP="0BFD5BE3"/>
        </w:tc>
      </w:tr>
      <w:tr w:rsidR="00EA7FF3" w14:paraId="082867AB" w14:textId="77777777" w:rsidTr="00703E35">
        <w:trPr>
          <w:trHeight w:val="300"/>
        </w:trPr>
        <w:tc>
          <w:tcPr>
            <w:tcW w:w="1129" w:type="dxa"/>
          </w:tcPr>
          <w:p w14:paraId="01DD6D92" w14:textId="6E540989" w:rsidR="00EA7FF3" w:rsidRDefault="00E8506E" w:rsidP="0BFD5BE3">
            <w:r>
              <w:t>Router 1</w:t>
            </w:r>
            <w:r w:rsidR="00086110">
              <w:t>-Rack 2</w:t>
            </w:r>
          </w:p>
        </w:tc>
        <w:tc>
          <w:tcPr>
            <w:tcW w:w="993" w:type="dxa"/>
          </w:tcPr>
          <w:p w14:paraId="26C12978" w14:textId="38771103" w:rsidR="00EA7FF3" w:rsidRDefault="732CE455" w:rsidP="0BFD5BE3">
            <w:r>
              <w:t>Router</w:t>
            </w:r>
          </w:p>
        </w:tc>
        <w:tc>
          <w:tcPr>
            <w:tcW w:w="1559" w:type="dxa"/>
          </w:tcPr>
          <w:p w14:paraId="3DA8F6B8" w14:textId="0597CCE9" w:rsidR="00EA7FF3" w:rsidRDefault="2B4D62CF" w:rsidP="0BFD5BE3">
            <w:r>
              <w:t>Cisco 2900 Series</w:t>
            </w:r>
          </w:p>
          <w:p w14:paraId="5B60B99C" w14:textId="2AC1BDA2" w:rsidR="00EA7FF3" w:rsidRDefault="00EA7FF3" w:rsidP="0BFD5BE3"/>
        </w:tc>
        <w:tc>
          <w:tcPr>
            <w:tcW w:w="709" w:type="dxa"/>
          </w:tcPr>
          <w:p w14:paraId="28BD7E6C" w14:textId="35861BCB" w:rsidR="00EA7FF3" w:rsidRDefault="01905F72" w:rsidP="0BFD5BE3">
            <w:r>
              <w:t>12.4</w:t>
            </w:r>
          </w:p>
        </w:tc>
        <w:tc>
          <w:tcPr>
            <w:tcW w:w="1842" w:type="dxa"/>
          </w:tcPr>
          <w:p w14:paraId="08A7CC88" w14:textId="1F046DEE" w:rsidR="00EA7FF3" w:rsidRDefault="00476FE0" w:rsidP="0BFD5BE3">
            <w:hyperlink w:anchor="_Router_1_Cisco" w:history="1">
              <w:r w:rsidR="01905F72" w:rsidRPr="00476FE0">
                <w:rPr>
                  <w:rStyle w:val="Hipervnculo"/>
                </w:rPr>
                <w:t>FTX1351AK52</w:t>
              </w:r>
            </w:hyperlink>
          </w:p>
        </w:tc>
        <w:tc>
          <w:tcPr>
            <w:tcW w:w="1411" w:type="dxa"/>
          </w:tcPr>
          <w:p w14:paraId="285E21F9" w14:textId="0E2FCFAD" w:rsidR="00EA7FF3" w:rsidRDefault="01905F72" w:rsidP="0BFD5BE3">
            <w:r>
              <w:t>Con configuración previa</w:t>
            </w:r>
          </w:p>
        </w:tc>
        <w:tc>
          <w:tcPr>
            <w:tcW w:w="1340" w:type="dxa"/>
          </w:tcPr>
          <w:p w14:paraId="2969622C" w14:textId="29C68E1A" w:rsidR="00EA7FF3" w:rsidRDefault="01905F72" w:rsidP="0BFD5BE3">
            <w:r>
              <w:t>No cuenta con contraseña</w:t>
            </w:r>
          </w:p>
          <w:p w14:paraId="3E4A1982" w14:textId="4AFBA085" w:rsidR="00EA7FF3" w:rsidRDefault="00EA7FF3" w:rsidP="0BFD5BE3"/>
        </w:tc>
        <w:tc>
          <w:tcPr>
            <w:tcW w:w="1360" w:type="dxa"/>
          </w:tcPr>
          <w:p w14:paraId="3BC17814" w14:textId="77777777" w:rsidR="00EA7FF3" w:rsidRDefault="00EA7FF3" w:rsidP="0BFD5BE3"/>
        </w:tc>
      </w:tr>
      <w:tr w:rsidR="00EA7FF3" w14:paraId="5D73FC93" w14:textId="77777777" w:rsidTr="00703E35">
        <w:trPr>
          <w:trHeight w:val="300"/>
        </w:trPr>
        <w:tc>
          <w:tcPr>
            <w:tcW w:w="1129" w:type="dxa"/>
          </w:tcPr>
          <w:p w14:paraId="756307CD" w14:textId="005658E5" w:rsidR="00EA7FF3" w:rsidRDefault="00E8506E" w:rsidP="0BFD5BE3">
            <w:r>
              <w:t>Router 2</w:t>
            </w:r>
            <w:r w:rsidR="00086110">
              <w:t xml:space="preserve">- </w:t>
            </w:r>
            <w:r w:rsidR="00086110">
              <w:t>Rack 2</w:t>
            </w:r>
          </w:p>
        </w:tc>
        <w:tc>
          <w:tcPr>
            <w:tcW w:w="993" w:type="dxa"/>
          </w:tcPr>
          <w:p w14:paraId="732F3E5A" w14:textId="344653DA" w:rsidR="00EA7FF3" w:rsidRDefault="5D7E7E3D" w:rsidP="0BFD5BE3">
            <w:r>
              <w:t>Router</w:t>
            </w:r>
          </w:p>
        </w:tc>
        <w:tc>
          <w:tcPr>
            <w:tcW w:w="1559" w:type="dxa"/>
          </w:tcPr>
          <w:p w14:paraId="7677FEB3" w14:textId="63B74B5B" w:rsidR="00EA7FF3" w:rsidRDefault="00F276D8" w:rsidP="0BFD5BE3">
            <w:r>
              <w:t>Cisco 2800 Series</w:t>
            </w:r>
          </w:p>
        </w:tc>
        <w:tc>
          <w:tcPr>
            <w:tcW w:w="709" w:type="dxa"/>
          </w:tcPr>
          <w:p w14:paraId="74730A8A" w14:textId="389BBC84" w:rsidR="00EA7FF3" w:rsidRDefault="00F276D8" w:rsidP="0BFD5BE3">
            <w:r>
              <w:t>12.4</w:t>
            </w:r>
          </w:p>
        </w:tc>
        <w:tc>
          <w:tcPr>
            <w:tcW w:w="1842" w:type="dxa"/>
          </w:tcPr>
          <w:p w14:paraId="7C685786" w14:textId="20523765" w:rsidR="00EA7FF3" w:rsidRDefault="00476FE0" w:rsidP="0BFD5BE3">
            <w:hyperlink w:anchor="_Router_2_Cisco" w:history="1">
              <w:r w:rsidR="00F276D8" w:rsidRPr="00476FE0">
                <w:rPr>
                  <w:rStyle w:val="Hipervnculo"/>
                </w:rPr>
                <w:t>FTX1351AK5F</w:t>
              </w:r>
            </w:hyperlink>
          </w:p>
        </w:tc>
        <w:tc>
          <w:tcPr>
            <w:tcW w:w="1411" w:type="dxa"/>
          </w:tcPr>
          <w:p w14:paraId="49F2B893" w14:textId="7FB11CA7" w:rsidR="00EA7FF3" w:rsidRDefault="007746F8" w:rsidP="0BFD5BE3">
            <w:r>
              <w:t>Si tiene: algunas interfaces ethernet y Serial</w:t>
            </w:r>
          </w:p>
        </w:tc>
        <w:tc>
          <w:tcPr>
            <w:tcW w:w="1340" w:type="dxa"/>
          </w:tcPr>
          <w:p w14:paraId="7F9FB3D8" w14:textId="4FBBC5EE" w:rsidR="00EA7FF3" w:rsidRDefault="007746F8" w:rsidP="0BFD5BE3">
            <w:r>
              <w:t>No tiene contraseña</w:t>
            </w:r>
          </w:p>
        </w:tc>
        <w:tc>
          <w:tcPr>
            <w:tcW w:w="1360" w:type="dxa"/>
          </w:tcPr>
          <w:p w14:paraId="2CC35A82" w14:textId="09F36D8B" w:rsidR="00EA7FF3" w:rsidRDefault="00EA7FF3" w:rsidP="0BFD5BE3"/>
        </w:tc>
      </w:tr>
      <w:tr w:rsidR="005D4BA5" w14:paraId="4723E115" w14:textId="77777777" w:rsidTr="00703E35">
        <w:trPr>
          <w:trHeight w:val="300"/>
        </w:trPr>
        <w:tc>
          <w:tcPr>
            <w:tcW w:w="1129" w:type="dxa"/>
          </w:tcPr>
          <w:p w14:paraId="645DDEA4" w14:textId="3B25D523" w:rsidR="00086110" w:rsidRDefault="005D4BA5" w:rsidP="005D4BA5">
            <w:r>
              <w:t>Router 3</w:t>
            </w:r>
            <w:r w:rsidR="00086110">
              <w:t xml:space="preserve">- </w:t>
            </w:r>
            <w:r w:rsidR="00086110">
              <w:t>Rack 2</w:t>
            </w:r>
          </w:p>
        </w:tc>
        <w:tc>
          <w:tcPr>
            <w:tcW w:w="993" w:type="dxa"/>
          </w:tcPr>
          <w:p w14:paraId="003322DB" w14:textId="5467339B" w:rsidR="005D4BA5" w:rsidRDefault="005D4BA5" w:rsidP="005D4BA5">
            <w:r>
              <w:t>Router</w:t>
            </w:r>
          </w:p>
        </w:tc>
        <w:tc>
          <w:tcPr>
            <w:tcW w:w="1559" w:type="dxa"/>
          </w:tcPr>
          <w:p w14:paraId="44CCE6E7" w14:textId="270E8605" w:rsidR="005D4BA5" w:rsidRDefault="005D4BA5" w:rsidP="005D4BA5">
            <w:r>
              <w:t>Cisco 2900 Series</w:t>
            </w:r>
          </w:p>
        </w:tc>
        <w:tc>
          <w:tcPr>
            <w:tcW w:w="709" w:type="dxa"/>
          </w:tcPr>
          <w:p w14:paraId="03C3005E" w14:textId="7A4BDF0F" w:rsidR="005D4BA5" w:rsidRDefault="005D4BA5" w:rsidP="005D4BA5">
            <w:r>
              <w:t>15.2</w:t>
            </w:r>
          </w:p>
        </w:tc>
        <w:tc>
          <w:tcPr>
            <w:tcW w:w="1842" w:type="dxa"/>
          </w:tcPr>
          <w:p w14:paraId="6AF1CCD8" w14:textId="7CAFB4BB" w:rsidR="005D4BA5" w:rsidRDefault="00476FE0" w:rsidP="005D4BA5">
            <w:hyperlink w:anchor="_Router_3_Cisco" w:history="1">
              <w:r w:rsidR="005D4BA5" w:rsidRPr="00476FE0">
                <w:rPr>
                  <w:rStyle w:val="Hipervnculo"/>
                </w:rPr>
                <w:t>FTX17488249</w:t>
              </w:r>
            </w:hyperlink>
          </w:p>
        </w:tc>
        <w:tc>
          <w:tcPr>
            <w:tcW w:w="1411" w:type="dxa"/>
          </w:tcPr>
          <w:p w14:paraId="594C6B3C" w14:textId="0845DB38" w:rsidR="005D4BA5" w:rsidRDefault="005D4BA5" w:rsidP="005D4BA5">
            <w:r>
              <w:t>Si tiene: algunas interfaces ethernet y Serial</w:t>
            </w:r>
          </w:p>
        </w:tc>
        <w:tc>
          <w:tcPr>
            <w:tcW w:w="1340" w:type="dxa"/>
          </w:tcPr>
          <w:p w14:paraId="63BAC4DF" w14:textId="352EFC3B" w:rsidR="005D4BA5" w:rsidRDefault="006C0172" w:rsidP="005D4BA5">
            <w:r>
              <w:t>N</w:t>
            </w:r>
            <w:r w:rsidR="00A16A87">
              <w:t>o tien</w:t>
            </w:r>
            <w:r w:rsidR="00B23DEB">
              <w:t>e</w:t>
            </w:r>
            <w:r w:rsidR="00A16A87">
              <w:t xml:space="preserve"> </w:t>
            </w:r>
            <w:r w:rsidR="0031517E">
              <w:t>contraseña</w:t>
            </w:r>
          </w:p>
        </w:tc>
        <w:tc>
          <w:tcPr>
            <w:tcW w:w="1360" w:type="dxa"/>
          </w:tcPr>
          <w:p w14:paraId="0F1F8451" w14:textId="66BFDA37" w:rsidR="005D4BA5" w:rsidRDefault="005D4BA5" w:rsidP="005D4BA5"/>
        </w:tc>
      </w:tr>
      <w:tr w:rsidR="002658EB" w14:paraId="623CB5BD" w14:textId="77777777" w:rsidTr="00703E35">
        <w:trPr>
          <w:trHeight w:val="300"/>
        </w:trPr>
        <w:tc>
          <w:tcPr>
            <w:tcW w:w="1129" w:type="dxa"/>
          </w:tcPr>
          <w:p w14:paraId="4B2E3FAB" w14:textId="65172E83" w:rsidR="002658EB" w:rsidRDefault="002255DF" w:rsidP="005D4BA5">
            <w:r>
              <w:t>Router 4</w:t>
            </w:r>
            <w:r w:rsidR="00086110">
              <w:t xml:space="preserve">- </w:t>
            </w:r>
            <w:r w:rsidR="00086110">
              <w:t xml:space="preserve">Rack </w:t>
            </w:r>
            <w:r w:rsidR="00086110">
              <w:t>3</w:t>
            </w:r>
          </w:p>
        </w:tc>
        <w:tc>
          <w:tcPr>
            <w:tcW w:w="993" w:type="dxa"/>
          </w:tcPr>
          <w:p w14:paraId="484D5FBB" w14:textId="5FA682D9" w:rsidR="002658EB" w:rsidRDefault="00243EFB" w:rsidP="005D4BA5">
            <w:r>
              <w:t>Router</w:t>
            </w:r>
          </w:p>
        </w:tc>
        <w:tc>
          <w:tcPr>
            <w:tcW w:w="1559" w:type="dxa"/>
          </w:tcPr>
          <w:p w14:paraId="5B5E7641" w14:textId="0597CCE9" w:rsidR="002658EB" w:rsidRDefault="3BA82DC1" w:rsidP="005D4BA5">
            <w:r>
              <w:t>Cisco 2900 Series</w:t>
            </w:r>
          </w:p>
        </w:tc>
        <w:tc>
          <w:tcPr>
            <w:tcW w:w="709" w:type="dxa"/>
          </w:tcPr>
          <w:p w14:paraId="51EB75FA" w14:textId="5F559B83" w:rsidR="002658EB" w:rsidRDefault="3BA82DC1" w:rsidP="005D4BA5">
            <w:r>
              <w:t>15.2</w:t>
            </w:r>
          </w:p>
        </w:tc>
        <w:tc>
          <w:tcPr>
            <w:tcW w:w="1842" w:type="dxa"/>
          </w:tcPr>
          <w:p w14:paraId="5119D3E8" w14:textId="20BDB190" w:rsidR="002658EB" w:rsidRDefault="00476FE0" w:rsidP="005D4BA5">
            <w:hyperlink w:anchor="_Router_4_Cisco" w:history="1">
              <w:r w:rsidR="3BA82DC1" w:rsidRPr="00476FE0">
                <w:rPr>
                  <w:rStyle w:val="Hipervnculo"/>
                </w:rPr>
                <w:t>FTX17488247</w:t>
              </w:r>
            </w:hyperlink>
          </w:p>
        </w:tc>
        <w:tc>
          <w:tcPr>
            <w:tcW w:w="1411" w:type="dxa"/>
          </w:tcPr>
          <w:p w14:paraId="3DA36701" w14:textId="0E2FCFAD" w:rsidR="002658EB" w:rsidRDefault="3BA82DC1" w:rsidP="005D4BA5">
            <w:r>
              <w:t>Con configuración previa</w:t>
            </w:r>
          </w:p>
          <w:p w14:paraId="66E34E2F" w14:textId="34D23765" w:rsidR="002658EB" w:rsidRDefault="002658EB" w:rsidP="005D4BA5"/>
        </w:tc>
        <w:tc>
          <w:tcPr>
            <w:tcW w:w="1340" w:type="dxa"/>
          </w:tcPr>
          <w:p w14:paraId="393B5849" w14:textId="64DACFBA" w:rsidR="002658EB" w:rsidRDefault="3BA82DC1" w:rsidP="005D4BA5">
            <w:r>
              <w:t xml:space="preserve">No tiene contraseña  </w:t>
            </w:r>
          </w:p>
        </w:tc>
        <w:tc>
          <w:tcPr>
            <w:tcW w:w="1360" w:type="dxa"/>
          </w:tcPr>
          <w:p w14:paraId="34B6C1FC" w14:textId="77777777" w:rsidR="002658EB" w:rsidRDefault="002658EB" w:rsidP="005D4BA5"/>
        </w:tc>
      </w:tr>
      <w:tr w:rsidR="002658EB" w14:paraId="0E8D28B9" w14:textId="77777777" w:rsidTr="00703E35">
        <w:trPr>
          <w:trHeight w:val="300"/>
        </w:trPr>
        <w:tc>
          <w:tcPr>
            <w:tcW w:w="1129" w:type="dxa"/>
          </w:tcPr>
          <w:p w14:paraId="759DBAFC" w14:textId="5444F7DE" w:rsidR="002658EB" w:rsidRDefault="002255DF" w:rsidP="005D4BA5">
            <w:r>
              <w:t>Router</w:t>
            </w:r>
            <w:r w:rsidR="00571F0D">
              <w:t xml:space="preserve"> 5</w:t>
            </w:r>
            <w:r w:rsidR="00086110">
              <w:t xml:space="preserve">- </w:t>
            </w:r>
            <w:r w:rsidR="00086110">
              <w:t xml:space="preserve">Rack </w:t>
            </w:r>
            <w:r w:rsidR="00086110">
              <w:t>3</w:t>
            </w:r>
          </w:p>
        </w:tc>
        <w:tc>
          <w:tcPr>
            <w:tcW w:w="993" w:type="dxa"/>
          </w:tcPr>
          <w:p w14:paraId="3F1B5932" w14:textId="50A363F1" w:rsidR="002658EB" w:rsidRDefault="00243EFB" w:rsidP="005D4BA5">
            <w:r>
              <w:t>Router</w:t>
            </w:r>
          </w:p>
        </w:tc>
        <w:tc>
          <w:tcPr>
            <w:tcW w:w="1559" w:type="dxa"/>
          </w:tcPr>
          <w:p w14:paraId="25B18CA9" w14:textId="0597CCE9" w:rsidR="002658EB" w:rsidRDefault="02441A0D" w:rsidP="005D4BA5">
            <w:r>
              <w:t>Cisco 2900 Series</w:t>
            </w:r>
          </w:p>
          <w:p w14:paraId="1739B28D" w14:textId="44815493" w:rsidR="002658EB" w:rsidRDefault="002658EB" w:rsidP="005D4BA5"/>
        </w:tc>
        <w:tc>
          <w:tcPr>
            <w:tcW w:w="709" w:type="dxa"/>
          </w:tcPr>
          <w:p w14:paraId="1B838778" w14:textId="11291CA8" w:rsidR="002658EB" w:rsidRDefault="02441A0D" w:rsidP="005D4BA5">
            <w:r>
              <w:t>15.2</w:t>
            </w:r>
          </w:p>
        </w:tc>
        <w:tc>
          <w:tcPr>
            <w:tcW w:w="1842" w:type="dxa"/>
          </w:tcPr>
          <w:p w14:paraId="1FF0BB92" w14:textId="3421501A" w:rsidR="002658EB" w:rsidRDefault="00476FE0" w:rsidP="005D4BA5">
            <w:hyperlink w:anchor="_Router_5_Cisco" w:history="1">
              <w:r w:rsidR="02441A0D" w:rsidRPr="00476FE0">
                <w:rPr>
                  <w:rStyle w:val="Hipervnculo"/>
                </w:rPr>
                <w:t>FTX1748824B</w:t>
              </w:r>
            </w:hyperlink>
          </w:p>
        </w:tc>
        <w:tc>
          <w:tcPr>
            <w:tcW w:w="1411" w:type="dxa"/>
          </w:tcPr>
          <w:p w14:paraId="797A6D64" w14:textId="0E2FCFAD" w:rsidR="002658EB" w:rsidRDefault="02441A0D" w:rsidP="005D4BA5">
            <w:r>
              <w:t>Con configuración previa</w:t>
            </w:r>
          </w:p>
          <w:p w14:paraId="7158939F" w14:textId="0A8CC882" w:rsidR="002658EB" w:rsidRDefault="002658EB" w:rsidP="005D4BA5"/>
        </w:tc>
        <w:tc>
          <w:tcPr>
            <w:tcW w:w="1340" w:type="dxa"/>
          </w:tcPr>
          <w:p w14:paraId="6E2434D1" w14:textId="1FA63342" w:rsidR="002658EB" w:rsidRDefault="02441A0D" w:rsidP="005D4BA5">
            <w:r>
              <w:t xml:space="preserve">No tiene contraseña  </w:t>
            </w:r>
          </w:p>
        </w:tc>
        <w:tc>
          <w:tcPr>
            <w:tcW w:w="1360" w:type="dxa"/>
          </w:tcPr>
          <w:p w14:paraId="7E0B3214" w14:textId="77777777" w:rsidR="002658EB" w:rsidRDefault="002658EB" w:rsidP="005D4BA5"/>
        </w:tc>
      </w:tr>
      <w:tr w:rsidR="002658EB" w14:paraId="7CCB28F8" w14:textId="77777777" w:rsidTr="00703E35">
        <w:trPr>
          <w:trHeight w:val="300"/>
        </w:trPr>
        <w:tc>
          <w:tcPr>
            <w:tcW w:w="1129" w:type="dxa"/>
          </w:tcPr>
          <w:p w14:paraId="22842E79" w14:textId="31E381F2" w:rsidR="002658EB" w:rsidRDefault="00571F0D" w:rsidP="005D4BA5">
            <w:r>
              <w:t>Router</w:t>
            </w:r>
            <w:r w:rsidR="00552508">
              <w:t xml:space="preserve"> 6</w:t>
            </w:r>
            <w:r w:rsidR="00086110">
              <w:t xml:space="preserve">- </w:t>
            </w:r>
            <w:r w:rsidR="00086110">
              <w:t xml:space="preserve">Rack </w:t>
            </w:r>
            <w:r w:rsidR="00086110">
              <w:t>1</w:t>
            </w:r>
          </w:p>
        </w:tc>
        <w:tc>
          <w:tcPr>
            <w:tcW w:w="993" w:type="dxa"/>
          </w:tcPr>
          <w:p w14:paraId="43F78DE8" w14:textId="0EB12207" w:rsidR="002658EB" w:rsidRDefault="00AC4525" w:rsidP="005D4BA5">
            <w:r>
              <w:t>Router</w:t>
            </w:r>
          </w:p>
        </w:tc>
        <w:tc>
          <w:tcPr>
            <w:tcW w:w="1559" w:type="dxa"/>
          </w:tcPr>
          <w:p w14:paraId="0B0BCEBB" w14:textId="40479D9A" w:rsidR="002658EB" w:rsidRDefault="00307C02" w:rsidP="005D4BA5">
            <w:r>
              <w:t>Cisco 2</w:t>
            </w:r>
            <w:r w:rsidR="00D66C6D">
              <w:t>900</w:t>
            </w:r>
            <w:r w:rsidR="000E70D0">
              <w:t xml:space="preserve"> Series</w:t>
            </w:r>
          </w:p>
        </w:tc>
        <w:tc>
          <w:tcPr>
            <w:tcW w:w="709" w:type="dxa"/>
          </w:tcPr>
          <w:p w14:paraId="5F06A06B" w14:textId="4A95FFAE" w:rsidR="002658EB" w:rsidRDefault="00D34176" w:rsidP="005D4BA5">
            <w:r>
              <w:t>15.4</w:t>
            </w:r>
          </w:p>
        </w:tc>
        <w:tc>
          <w:tcPr>
            <w:tcW w:w="1842" w:type="dxa"/>
          </w:tcPr>
          <w:p w14:paraId="1C450376" w14:textId="3788AA23" w:rsidR="002658EB" w:rsidRDefault="00D22523" w:rsidP="005D4BA5">
            <w:hyperlink w:anchor="_Router_6_Cisco" w:history="1">
              <w:r w:rsidR="00D66C6D" w:rsidRPr="00D22523">
                <w:rPr>
                  <w:rStyle w:val="Hipervnculo"/>
                </w:rPr>
                <w:t>FJC2047A0MD</w:t>
              </w:r>
            </w:hyperlink>
          </w:p>
        </w:tc>
        <w:tc>
          <w:tcPr>
            <w:tcW w:w="1411" w:type="dxa"/>
          </w:tcPr>
          <w:p w14:paraId="1EA29080" w14:textId="612E8F7A" w:rsidR="002658EB" w:rsidRDefault="00227DCD" w:rsidP="005D4BA5">
            <w:r>
              <w:t>S</w:t>
            </w:r>
            <w:r w:rsidR="009C70BD">
              <w:t>i</w:t>
            </w:r>
            <w:r>
              <w:t xml:space="preserve"> tiene: algunas interfaces ethernet y Serial</w:t>
            </w:r>
          </w:p>
        </w:tc>
        <w:tc>
          <w:tcPr>
            <w:tcW w:w="1340" w:type="dxa"/>
          </w:tcPr>
          <w:p w14:paraId="5D8E2EAD" w14:textId="36891E19" w:rsidR="002658EB" w:rsidRDefault="00227DCD" w:rsidP="005D4BA5">
            <w:r>
              <w:t>No tiene contraseña</w:t>
            </w:r>
          </w:p>
        </w:tc>
        <w:tc>
          <w:tcPr>
            <w:tcW w:w="1360" w:type="dxa"/>
          </w:tcPr>
          <w:p w14:paraId="32A19B2F" w14:textId="69234AA4" w:rsidR="002658EB" w:rsidRDefault="002658EB" w:rsidP="005D4BA5"/>
        </w:tc>
      </w:tr>
      <w:tr w:rsidR="009C70BD" w14:paraId="0088CF33" w14:textId="77777777" w:rsidTr="00703E35">
        <w:trPr>
          <w:trHeight w:val="300"/>
        </w:trPr>
        <w:tc>
          <w:tcPr>
            <w:tcW w:w="1129" w:type="dxa"/>
          </w:tcPr>
          <w:p w14:paraId="16997932" w14:textId="6BEB93CD" w:rsidR="009C70BD" w:rsidRDefault="009C70BD" w:rsidP="009C70BD">
            <w:r>
              <w:t>Router 7</w:t>
            </w:r>
            <w:r w:rsidR="00086110">
              <w:t xml:space="preserve">- </w:t>
            </w:r>
            <w:r w:rsidR="00086110">
              <w:t xml:space="preserve">Rack </w:t>
            </w:r>
            <w:r w:rsidR="00086110">
              <w:t>1</w:t>
            </w:r>
          </w:p>
        </w:tc>
        <w:tc>
          <w:tcPr>
            <w:tcW w:w="993" w:type="dxa"/>
          </w:tcPr>
          <w:p w14:paraId="18CB4211" w14:textId="10C923A7" w:rsidR="009C70BD" w:rsidRDefault="009C70BD" w:rsidP="009C70BD">
            <w:r>
              <w:t>Router</w:t>
            </w:r>
          </w:p>
        </w:tc>
        <w:tc>
          <w:tcPr>
            <w:tcW w:w="1559" w:type="dxa"/>
          </w:tcPr>
          <w:p w14:paraId="48B243EB" w14:textId="0BB28B04" w:rsidR="009C70BD" w:rsidRDefault="009C70BD" w:rsidP="009C70BD">
            <w:r>
              <w:t>Cisco 2900 Series</w:t>
            </w:r>
          </w:p>
        </w:tc>
        <w:tc>
          <w:tcPr>
            <w:tcW w:w="709" w:type="dxa"/>
          </w:tcPr>
          <w:p w14:paraId="79E45B9E" w14:textId="1CDD6F61" w:rsidR="009C70BD" w:rsidRDefault="009C70BD" w:rsidP="009C70BD">
            <w:r>
              <w:t>15.4</w:t>
            </w:r>
          </w:p>
        </w:tc>
        <w:tc>
          <w:tcPr>
            <w:tcW w:w="1842" w:type="dxa"/>
          </w:tcPr>
          <w:p w14:paraId="489BC704" w14:textId="0E204BA7" w:rsidR="009C70BD" w:rsidRDefault="00D22523" w:rsidP="009C70BD">
            <w:hyperlink w:anchor="_Router_7_Cisco" w:history="1">
              <w:r w:rsidR="009C70BD" w:rsidRPr="00D22523">
                <w:rPr>
                  <w:rStyle w:val="Hipervnculo"/>
                </w:rPr>
                <w:t>FJC2046A147</w:t>
              </w:r>
            </w:hyperlink>
          </w:p>
        </w:tc>
        <w:tc>
          <w:tcPr>
            <w:tcW w:w="1411" w:type="dxa"/>
          </w:tcPr>
          <w:p w14:paraId="1B2EBFCB" w14:textId="3ACE8FDE" w:rsidR="009C70BD" w:rsidRDefault="009C70BD" w:rsidP="009C70BD">
            <w:r>
              <w:t xml:space="preserve">Si tiene: algunas interfaces ethernet, Serial y line </w:t>
            </w:r>
          </w:p>
        </w:tc>
        <w:tc>
          <w:tcPr>
            <w:tcW w:w="1340" w:type="dxa"/>
          </w:tcPr>
          <w:p w14:paraId="003EBFDE" w14:textId="77777777" w:rsidR="009C70BD" w:rsidRDefault="009C70BD" w:rsidP="009C70BD">
            <w:r>
              <w:t>Si tiene configurada:</w:t>
            </w:r>
          </w:p>
          <w:p w14:paraId="6B809254" w14:textId="379C023D" w:rsidR="009C70BD" w:rsidRDefault="009C70BD" w:rsidP="009C70BD">
            <w:r>
              <w:t>cisco y class</w:t>
            </w:r>
          </w:p>
        </w:tc>
        <w:tc>
          <w:tcPr>
            <w:tcW w:w="1360" w:type="dxa"/>
          </w:tcPr>
          <w:p w14:paraId="3E7A9A93" w14:textId="77777777" w:rsidR="009C70BD" w:rsidRDefault="009C70BD" w:rsidP="009C70BD"/>
        </w:tc>
      </w:tr>
      <w:tr w:rsidR="009C70BD" w14:paraId="3DC9119C" w14:textId="77777777" w:rsidTr="00703E35">
        <w:trPr>
          <w:trHeight w:val="300"/>
        </w:trPr>
        <w:tc>
          <w:tcPr>
            <w:tcW w:w="1129" w:type="dxa"/>
          </w:tcPr>
          <w:p w14:paraId="1A57B6D5" w14:textId="4EE27E07" w:rsidR="009C70BD" w:rsidRDefault="009C70BD" w:rsidP="009C70BD">
            <w:r>
              <w:t>Router 8</w:t>
            </w:r>
            <w:r w:rsidR="00086110">
              <w:t xml:space="preserve">- </w:t>
            </w:r>
            <w:r w:rsidR="00086110">
              <w:t xml:space="preserve">Rack </w:t>
            </w:r>
            <w:r w:rsidR="00086110">
              <w:t>1</w:t>
            </w:r>
          </w:p>
        </w:tc>
        <w:tc>
          <w:tcPr>
            <w:tcW w:w="993" w:type="dxa"/>
          </w:tcPr>
          <w:p w14:paraId="320DCF23" w14:textId="114094D0" w:rsidR="009C70BD" w:rsidRDefault="009C70BD" w:rsidP="009C70BD">
            <w:r>
              <w:t>Router</w:t>
            </w:r>
          </w:p>
        </w:tc>
        <w:tc>
          <w:tcPr>
            <w:tcW w:w="1559" w:type="dxa"/>
          </w:tcPr>
          <w:p w14:paraId="56D04FAD" w14:textId="4B983F8B" w:rsidR="009C70BD" w:rsidRDefault="009C70BD" w:rsidP="009C70BD">
            <w:r>
              <w:t>Cisco 2900 Series</w:t>
            </w:r>
          </w:p>
        </w:tc>
        <w:tc>
          <w:tcPr>
            <w:tcW w:w="709" w:type="dxa"/>
          </w:tcPr>
          <w:p w14:paraId="108D7126" w14:textId="3FEC80BA" w:rsidR="009C70BD" w:rsidRDefault="009C70BD" w:rsidP="009C70BD">
            <w:r>
              <w:t>15.4</w:t>
            </w:r>
          </w:p>
        </w:tc>
        <w:tc>
          <w:tcPr>
            <w:tcW w:w="1842" w:type="dxa"/>
          </w:tcPr>
          <w:p w14:paraId="1D3A755B" w14:textId="6FA3B0DC" w:rsidR="009C70BD" w:rsidRDefault="00D22523" w:rsidP="009C70BD">
            <w:hyperlink w:anchor="_Router_8_Cisco" w:history="1">
              <w:r w:rsidR="009C70BD" w:rsidRPr="00D22523">
                <w:rPr>
                  <w:rStyle w:val="Hipervnculo"/>
                </w:rPr>
                <w:t>FJC2047A0ME</w:t>
              </w:r>
            </w:hyperlink>
          </w:p>
        </w:tc>
        <w:tc>
          <w:tcPr>
            <w:tcW w:w="1411" w:type="dxa"/>
          </w:tcPr>
          <w:p w14:paraId="66B4E086" w14:textId="403CA284" w:rsidR="009C70BD" w:rsidRDefault="009C70BD" w:rsidP="009C70BD">
            <w:r>
              <w:t xml:space="preserve">Si tiene: algunas interfaces ethernet, Serial y line </w:t>
            </w:r>
          </w:p>
        </w:tc>
        <w:tc>
          <w:tcPr>
            <w:tcW w:w="1340" w:type="dxa"/>
          </w:tcPr>
          <w:p w14:paraId="441664EC" w14:textId="061C96AE" w:rsidR="009C70BD" w:rsidRDefault="00CC0DFB" w:rsidP="009C70BD">
            <w:r w:rsidRPr="00CC0DFB">
              <w:t>Contrase</w:t>
            </w:r>
            <w:r w:rsidRPr="00CC0DFB">
              <w:rPr>
                <w:rFonts w:hint="cs"/>
              </w:rPr>
              <w:t>ñ</w:t>
            </w:r>
            <w:r w:rsidRPr="00CC0DFB">
              <w:t>a: cisco y class</w:t>
            </w:r>
          </w:p>
        </w:tc>
        <w:tc>
          <w:tcPr>
            <w:tcW w:w="1360" w:type="dxa"/>
          </w:tcPr>
          <w:p w14:paraId="2A2A8F52" w14:textId="77777777" w:rsidR="009C70BD" w:rsidRDefault="009C70BD" w:rsidP="009C70BD"/>
        </w:tc>
      </w:tr>
      <w:tr w:rsidR="001609C0" w14:paraId="22E34760" w14:textId="77777777" w:rsidTr="00703E35">
        <w:trPr>
          <w:trHeight w:val="300"/>
        </w:trPr>
        <w:tc>
          <w:tcPr>
            <w:tcW w:w="1129" w:type="dxa"/>
          </w:tcPr>
          <w:p w14:paraId="5144756C" w14:textId="7E7829F7" w:rsidR="001609C0" w:rsidRDefault="52A8B776" w:rsidP="009C70BD">
            <w:r>
              <w:t xml:space="preserve">Router </w:t>
            </w:r>
            <w:r w:rsidR="00856FB3">
              <w:t xml:space="preserve">- </w:t>
            </w:r>
            <w:r w:rsidR="00856FB3">
              <w:t xml:space="preserve">Rack </w:t>
            </w:r>
            <w:r w:rsidR="00856FB3">
              <w:t>1</w:t>
            </w:r>
          </w:p>
        </w:tc>
        <w:tc>
          <w:tcPr>
            <w:tcW w:w="993" w:type="dxa"/>
          </w:tcPr>
          <w:p w14:paraId="4A59A007" w14:textId="49AAAC29" w:rsidR="001609C0" w:rsidRDefault="001609C0" w:rsidP="009C70BD">
            <w:r>
              <w:t>Router</w:t>
            </w:r>
          </w:p>
        </w:tc>
        <w:tc>
          <w:tcPr>
            <w:tcW w:w="1559" w:type="dxa"/>
          </w:tcPr>
          <w:p w14:paraId="6B5D06AE" w14:textId="7204786F" w:rsidR="001609C0" w:rsidRDefault="003F5C62" w:rsidP="009C70BD">
            <w:r>
              <w:t>Cisco 4200 Series</w:t>
            </w:r>
            <w:r w:rsidR="009F4E4E">
              <w:t xml:space="preserve"> (ISR4221)</w:t>
            </w:r>
          </w:p>
        </w:tc>
        <w:tc>
          <w:tcPr>
            <w:tcW w:w="709" w:type="dxa"/>
          </w:tcPr>
          <w:p w14:paraId="6AD62EC1" w14:textId="33C265F5" w:rsidR="001609C0" w:rsidRDefault="003F5C62" w:rsidP="009C70BD">
            <w:r>
              <w:t>17.3</w:t>
            </w:r>
          </w:p>
        </w:tc>
        <w:tc>
          <w:tcPr>
            <w:tcW w:w="1842" w:type="dxa"/>
          </w:tcPr>
          <w:p w14:paraId="35CC9188" w14:textId="6ADFF9D0" w:rsidR="001609C0" w:rsidRDefault="00D22523" w:rsidP="009C70BD">
            <w:hyperlink w:anchor="_Router_Cisco_4200" w:history="1">
              <w:r w:rsidR="009F4E4E" w:rsidRPr="00D22523">
                <w:rPr>
                  <w:rStyle w:val="Hipervnculo"/>
                </w:rPr>
                <w:t>FJC26422</w:t>
              </w:r>
              <w:r w:rsidR="00455E21" w:rsidRPr="00D22523">
                <w:rPr>
                  <w:rStyle w:val="Hipervnculo"/>
                </w:rPr>
                <w:t>GWJ</w:t>
              </w:r>
            </w:hyperlink>
          </w:p>
        </w:tc>
        <w:tc>
          <w:tcPr>
            <w:tcW w:w="1411" w:type="dxa"/>
          </w:tcPr>
          <w:p w14:paraId="03F7EC25" w14:textId="1F2086F2" w:rsidR="001609C0" w:rsidRDefault="000B0A60" w:rsidP="009C70BD">
            <w:r>
              <w:t>Si tiene: algunas interfaces ethernet y loo</w:t>
            </w:r>
            <w:r w:rsidR="00DA7684">
              <w:t>pback</w:t>
            </w:r>
          </w:p>
        </w:tc>
        <w:tc>
          <w:tcPr>
            <w:tcW w:w="1340" w:type="dxa"/>
          </w:tcPr>
          <w:p w14:paraId="477B7ADB" w14:textId="77777777" w:rsidR="001609C0" w:rsidRDefault="000100AC" w:rsidP="009C70BD">
            <w:r>
              <w:t>Si tiene:</w:t>
            </w:r>
          </w:p>
          <w:p w14:paraId="592B03D5" w14:textId="1B8EBF58" w:rsidR="000100AC" w:rsidRPr="00CC0DFB" w:rsidRDefault="000100AC" w:rsidP="009C70BD">
            <w:r>
              <w:t>cisco y class</w:t>
            </w:r>
          </w:p>
        </w:tc>
        <w:tc>
          <w:tcPr>
            <w:tcW w:w="1360" w:type="dxa"/>
          </w:tcPr>
          <w:p w14:paraId="623EEBA7" w14:textId="77777777" w:rsidR="001609C0" w:rsidRDefault="001609C0" w:rsidP="009C70BD"/>
        </w:tc>
      </w:tr>
      <w:tr w:rsidR="3FF8A9B4" w14:paraId="0D5294E8" w14:textId="77777777" w:rsidTr="5ED80DCA">
        <w:trPr>
          <w:trHeight w:val="300"/>
        </w:trPr>
        <w:tc>
          <w:tcPr>
            <w:tcW w:w="1129" w:type="dxa"/>
          </w:tcPr>
          <w:p w14:paraId="2B79079B" w14:textId="0488BDD1" w:rsidR="2E2FB16A" w:rsidRDefault="692CF062" w:rsidP="3FF8A9B4">
            <w:r>
              <w:t xml:space="preserve">Router </w:t>
            </w:r>
            <w:r w:rsidR="00856FB3">
              <w:t>–</w:t>
            </w:r>
          </w:p>
          <w:p w14:paraId="4B0A3FCE" w14:textId="524562B9" w:rsidR="00856FB3" w:rsidRDefault="00856FB3" w:rsidP="3FF8A9B4">
            <w:r>
              <w:t xml:space="preserve">Rack </w:t>
            </w:r>
            <w:r>
              <w:t>2</w:t>
            </w:r>
          </w:p>
        </w:tc>
        <w:tc>
          <w:tcPr>
            <w:tcW w:w="993" w:type="dxa"/>
          </w:tcPr>
          <w:p w14:paraId="2858FA5F" w14:textId="3F82A1F3" w:rsidR="3FF8A9B4" w:rsidRDefault="077EE913" w:rsidP="3FF8A9B4">
            <w:r>
              <w:t>Router</w:t>
            </w:r>
          </w:p>
        </w:tc>
        <w:tc>
          <w:tcPr>
            <w:tcW w:w="1559" w:type="dxa"/>
          </w:tcPr>
          <w:p w14:paraId="1F0828ED" w14:textId="27397C4A" w:rsidR="3FF8A9B4" w:rsidRDefault="4315D8B5" w:rsidP="1F18EB8D">
            <w:r>
              <w:t xml:space="preserve">Cisco </w:t>
            </w:r>
            <w:proofErr w:type="spellStart"/>
            <w:r>
              <w:t>System</w:t>
            </w:r>
            <w:proofErr w:type="spellEnd"/>
            <w:r>
              <w:t xml:space="preserve"> </w:t>
            </w:r>
          </w:p>
          <w:p w14:paraId="15C14DEE" w14:textId="489EA890" w:rsidR="3FF8A9B4" w:rsidRDefault="4315D8B5" w:rsidP="3FF8A9B4">
            <w:r>
              <w:t>(ISR4221)</w:t>
            </w:r>
          </w:p>
        </w:tc>
        <w:tc>
          <w:tcPr>
            <w:tcW w:w="709" w:type="dxa"/>
          </w:tcPr>
          <w:p w14:paraId="68A34ABE" w14:textId="22BA4E07" w:rsidR="3FF8A9B4" w:rsidRDefault="077EE913" w:rsidP="3FF8A9B4">
            <w:r>
              <w:t>17.3</w:t>
            </w:r>
          </w:p>
        </w:tc>
        <w:tc>
          <w:tcPr>
            <w:tcW w:w="1842" w:type="dxa"/>
          </w:tcPr>
          <w:p w14:paraId="007D7883" w14:textId="4FA11111" w:rsidR="3FF8A9B4" w:rsidRDefault="00D22523" w:rsidP="3FF8A9B4">
            <w:hyperlink w:anchor="_Router_Cisco_System" w:history="1">
              <w:r w:rsidR="077EE913" w:rsidRPr="00D22523">
                <w:rPr>
                  <w:rStyle w:val="Hipervnculo"/>
                </w:rPr>
                <w:t>FJC26422GW9</w:t>
              </w:r>
            </w:hyperlink>
          </w:p>
        </w:tc>
        <w:tc>
          <w:tcPr>
            <w:tcW w:w="1411" w:type="dxa"/>
          </w:tcPr>
          <w:p w14:paraId="5F067465" w14:textId="0E2FCFAD" w:rsidR="3FF8A9B4" w:rsidRDefault="077EE913" w:rsidP="3FF8A9B4">
            <w:r>
              <w:t>Con configuración previa</w:t>
            </w:r>
          </w:p>
          <w:p w14:paraId="0E7EB149" w14:textId="2BB933BB" w:rsidR="3FF8A9B4" w:rsidRDefault="3FF8A9B4" w:rsidP="3FF8A9B4"/>
        </w:tc>
        <w:tc>
          <w:tcPr>
            <w:tcW w:w="1340" w:type="dxa"/>
          </w:tcPr>
          <w:p w14:paraId="4D03BCDB" w14:textId="36891E19" w:rsidR="3FF8A9B4" w:rsidRDefault="077EE913" w:rsidP="3FF8A9B4">
            <w:r>
              <w:t>No tiene contraseña</w:t>
            </w:r>
          </w:p>
          <w:p w14:paraId="086E333A" w14:textId="519FB9AB" w:rsidR="3FF8A9B4" w:rsidRDefault="3FF8A9B4" w:rsidP="3FF8A9B4"/>
        </w:tc>
        <w:tc>
          <w:tcPr>
            <w:tcW w:w="1360" w:type="dxa"/>
          </w:tcPr>
          <w:p w14:paraId="574D9AAE" w14:textId="000658DF" w:rsidR="3FF8A9B4" w:rsidRDefault="3FF8A9B4" w:rsidP="3FF8A9B4"/>
        </w:tc>
      </w:tr>
      <w:tr w:rsidR="00DE5CAC" w14:paraId="2F308AA8" w14:textId="77777777" w:rsidTr="5ED80DCA">
        <w:trPr>
          <w:trHeight w:val="300"/>
        </w:trPr>
        <w:tc>
          <w:tcPr>
            <w:tcW w:w="1129" w:type="dxa"/>
          </w:tcPr>
          <w:p w14:paraId="491A4B39" w14:textId="6CEB089E" w:rsidR="00DE5CAC" w:rsidRDefault="00DE5CAC" w:rsidP="3FF8A9B4">
            <w:r>
              <w:t>Switch</w:t>
            </w:r>
            <w:r w:rsidR="00856FB3">
              <w:t>-</w:t>
            </w:r>
            <w:r>
              <w:t xml:space="preserve"> sin rack</w:t>
            </w:r>
          </w:p>
        </w:tc>
        <w:tc>
          <w:tcPr>
            <w:tcW w:w="993" w:type="dxa"/>
          </w:tcPr>
          <w:p w14:paraId="10C49337" w14:textId="422FEC75" w:rsidR="00DE5CAC" w:rsidRDefault="00DE5CAC" w:rsidP="3FF8A9B4">
            <w:r>
              <w:t>Switch</w:t>
            </w:r>
          </w:p>
        </w:tc>
        <w:tc>
          <w:tcPr>
            <w:tcW w:w="1559" w:type="dxa"/>
          </w:tcPr>
          <w:p w14:paraId="60505FB9" w14:textId="318ABC7D" w:rsidR="00DE5CAC" w:rsidRDefault="009C51C5" w:rsidP="1F18EB8D">
            <w:r>
              <w:t>Catalyst</w:t>
            </w:r>
            <w:r w:rsidR="00177C6C">
              <w:t xml:space="preserve"> 2950 Series</w:t>
            </w:r>
          </w:p>
        </w:tc>
        <w:tc>
          <w:tcPr>
            <w:tcW w:w="709" w:type="dxa"/>
          </w:tcPr>
          <w:p w14:paraId="067525A3" w14:textId="2A03E02D" w:rsidR="00DE5CAC" w:rsidRDefault="00177C6C" w:rsidP="3FF8A9B4">
            <w:r>
              <w:t>12.1</w:t>
            </w:r>
          </w:p>
        </w:tc>
        <w:tc>
          <w:tcPr>
            <w:tcW w:w="1842" w:type="dxa"/>
          </w:tcPr>
          <w:p w14:paraId="57318121" w14:textId="21ED6118" w:rsidR="00DE5CAC" w:rsidRDefault="00301AFD" w:rsidP="3FF8A9B4">
            <w:hyperlink w:anchor="_Switch_Catalyst_2950" w:history="1">
              <w:r w:rsidR="00177C6C" w:rsidRPr="00301AFD">
                <w:rPr>
                  <w:rStyle w:val="Hipervnculo"/>
                </w:rPr>
                <w:t>FOC0935Z4FN</w:t>
              </w:r>
            </w:hyperlink>
          </w:p>
        </w:tc>
        <w:tc>
          <w:tcPr>
            <w:tcW w:w="1411" w:type="dxa"/>
          </w:tcPr>
          <w:p w14:paraId="2133C18E" w14:textId="7422FB6F" w:rsidR="00DE5CAC" w:rsidRDefault="00B64F1B" w:rsidP="3FF8A9B4">
            <w:r>
              <w:t>Cuenta con configuración</w:t>
            </w:r>
          </w:p>
        </w:tc>
        <w:tc>
          <w:tcPr>
            <w:tcW w:w="1340" w:type="dxa"/>
          </w:tcPr>
          <w:p w14:paraId="6736BC40" w14:textId="5C2EDE8B" w:rsidR="00DE5CAC" w:rsidRDefault="00C559D8" w:rsidP="3FF8A9B4">
            <w:r>
              <w:t>Con contraseña:</w:t>
            </w:r>
          </w:p>
          <w:p w14:paraId="59953402" w14:textId="5E902D83" w:rsidR="00C559D8" w:rsidRDefault="00C559D8" w:rsidP="3FF8A9B4">
            <w:r>
              <w:t>cisco y class</w:t>
            </w:r>
          </w:p>
        </w:tc>
        <w:tc>
          <w:tcPr>
            <w:tcW w:w="1360" w:type="dxa"/>
          </w:tcPr>
          <w:p w14:paraId="4BF91F3F" w14:textId="77777777" w:rsidR="00DE5CAC" w:rsidRDefault="00DE5CAC" w:rsidP="3FF8A9B4"/>
        </w:tc>
      </w:tr>
      <w:tr w:rsidR="00DE5CAC" w14:paraId="04C52392" w14:textId="77777777" w:rsidTr="5ED80DCA">
        <w:trPr>
          <w:trHeight w:val="300"/>
        </w:trPr>
        <w:tc>
          <w:tcPr>
            <w:tcW w:w="1129" w:type="dxa"/>
          </w:tcPr>
          <w:p w14:paraId="63AA7BE9" w14:textId="4AE922DB" w:rsidR="00DE5CAC" w:rsidRDefault="00DE5CAC" w:rsidP="3FF8A9B4">
            <w:r>
              <w:t xml:space="preserve">Switch </w:t>
            </w:r>
            <w:r w:rsidR="00856FB3">
              <w:t>-</w:t>
            </w:r>
            <w:r>
              <w:t>sin rack</w:t>
            </w:r>
          </w:p>
        </w:tc>
        <w:tc>
          <w:tcPr>
            <w:tcW w:w="993" w:type="dxa"/>
          </w:tcPr>
          <w:p w14:paraId="1E60792E" w14:textId="0343C06A" w:rsidR="00DE5CAC" w:rsidRDefault="00DE5CAC" w:rsidP="3FF8A9B4">
            <w:r>
              <w:t>Switch</w:t>
            </w:r>
          </w:p>
        </w:tc>
        <w:tc>
          <w:tcPr>
            <w:tcW w:w="1559" w:type="dxa"/>
          </w:tcPr>
          <w:p w14:paraId="7615A3E3" w14:textId="62B454FC" w:rsidR="00DE5CAC" w:rsidRDefault="00955732" w:rsidP="1F18EB8D">
            <w:r>
              <w:t>WS-C1924-A</w:t>
            </w:r>
          </w:p>
        </w:tc>
        <w:tc>
          <w:tcPr>
            <w:tcW w:w="709" w:type="dxa"/>
          </w:tcPr>
          <w:p w14:paraId="373D34ED" w14:textId="1A097878" w:rsidR="00DE5CAC" w:rsidRDefault="0098130B" w:rsidP="3FF8A9B4">
            <w:r>
              <w:t>9.0</w:t>
            </w:r>
          </w:p>
        </w:tc>
        <w:tc>
          <w:tcPr>
            <w:tcW w:w="1842" w:type="dxa"/>
          </w:tcPr>
          <w:p w14:paraId="42242C82" w14:textId="1E688AB4" w:rsidR="00DE5CAC" w:rsidRDefault="00301AFD" w:rsidP="3FF8A9B4">
            <w:hyperlink w:anchor="_Switch_1900_Series:" w:history="1">
              <w:r w:rsidR="00B64F1B" w:rsidRPr="00301AFD">
                <w:rPr>
                  <w:rStyle w:val="Hipervnculo"/>
                </w:rPr>
                <w:t>FAB0536Y</w:t>
              </w:r>
              <w:r w:rsidR="00B64F1B" w:rsidRPr="00301AFD">
                <w:rPr>
                  <w:rStyle w:val="Hipervnculo"/>
                </w:rPr>
                <w:t>0</w:t>
              </w:r>
              <w:r w:rsidR="00B64F1B" w:rsidRPr="00301AFD">
                <w:rPr>
                  <w:rStyle w:val="Hipervnculo"/>
                </w:rPr>
                <w:t>ZR</w:t>
              </w:r>
            </w:hyperlink>
          </w:p>
        </w:tc>
        <w:tc>
          <w:tcPr>
            <w:tcW w:w="1411" w:type="dxa"/>
          </w:tcPr>
          <w:p w14:paraId="00CC4ADA" w14:textId="00C6B8AE" w:rsidR="00DE5CAC" w:rsidRDefault="00B64F1B" w:rsidP="3FF8A9B4">
            <w:r>
              <w:t>Sin configuración</w:t>
            </w:r>
          </w:p>
        </w:tc>
        <w:tc>
          <w:tcPr>
            <w:tcW w:w="1340" w:type="dxa"/>
          </w:tcPr>
          <w:p w14:paraId="538C375F" w14:textId="77777777" w:rsidR="00DE5CAC" w:rsidRDefault="00C559D8" w:rsidP="3FF8A9B4">
            <w:r>
              <w:t>Con contraseña</w:t>
            </w:r>
          </w:p>
          <w:p w14:paraId="38603595" w14:textId="082DFAD7" w:rsidR="00C559D8" w:rsidRDefault="00C559D8" w:rsidP="3FF8A9B4">
            <w:r>
              <w:t>cisco</w:t>
            </w:r>
          </w:p>
        </w:tc>
        <w:tc>
          <w:tcPr>
            <w:tcW w:w="1360" w:type="dxa"/>
          </w:tcPr>
          <w:p w14:paraId="5DF46B4C" w14:textId="3A5332EC" w:rsidR="00DE5CAC" w:rsidRDefault="00301AFD" w:rsidP="3FF8A9B4">
            <w:r>
              <w:t>La UI se maneja de otra manera sin comandos</w:t>
            </w:r>
          </w:p>
        </w:tc>
      </w:tr>
    </w:tbl>
    <w:p w14:paraId="2F4BCFA7" w14:textId="25D60F66" w:rsidR="00C808DA" w:rsidRDefault="00C808DA" w:rsidP="00C808DA"/>
    <w:p w14:paraId="4D999151" w14:textId="77777777" w:rsidR="00C559D8" w:rsidRDefault="00C559D8" w:rsidP="00C808DA"/>
    <w:p w14:paraId="4037FB91" w14:textId="0700BA43" w:rsidR="00D17718" w:rsidRDefault="00D17718" w:rsidP="00C808DA">
      <w:r>
        <w:t>Distancia a</w:t>
      </w:r>
      <w:r w:rsidR="006D5C53">
        <w:t xml:space="preserve"> la redonda</w:t>
      </w:r>
      <w:r>
        <w:t xml:space="preserve"> del Rack</w:t>
      </w:r>
    </w:p>
    <w:p w14:paraId="37AFDAA2" w14:textId="183BEC1D" w:rsidR="002B6060" w:rsidRDefault="004A3C2D" w:rsidP="00C808DA">
      <w:r>
        <w:t xml:space="preserve">El espacio libre </w:t>
      </w:r>
      <w:r w:rsidR="006D5C53">
        <w:t xml:space="preserve">alrededor </w:t>
      </w:r>
      <w:r>
        <w:t>que</w:t>
      </w:r>
      <w:r w:rsidR="008D6518">
        <w:t xml:space="preserve"> debe tener </w:t>
      </w:r>
      <w:r w:rsidR="006D5C53">
        <w:t>un Rack es al</w:t>
      </w:r>
      <w:r w:rsidR="00DC5417">
        <w:t xml:space="preserve"> </w:t>
      </w:r>
      <w:r w:rsidR="006D5C53">
        <w:t>menos de 2 metros</w:t>
      </w:r>
      <w:r w:rsidR="00DC5417">
        <w:t xml:space="preserve"> por el frontal y algunos de sus lados. Aunque la norma </w:t>
      </w:r>
      <w:r w:rsidR="00DC5417" w:rsidRPr="00DC5417">
        <w:t>ANSI/TIA-569-C</w:t>
      </w:r>
      <w:r w:rsidR="00DC5417">
        <w:t xml:space="preserve"> especifica </w:t>
      </w:r>
      <w:r w:rsidR="002B6060">
        <w:t>las siguientes medidas</w:t>
      </w:r>
      <w:r w:rsidR="00243EFB">
        <w:t xml:space="preserve"> mínimas</w:t>
      </w:r>
      <w:r w:rsidR="00DC5417">
        <w:t>:</w:t>
      </w:r>
    </w:p>
    <w:p w14:paraId="2C87AD78" w14:textId="121CFC30" w:rsidR="002B6060" w:rsidRDefault="002B6060" w:rsidP="002B6060">
      <w:pPr>
        <w:pStyle w:val="Prrafodelista"/>
        <w:numPr>
          <w:ilvl w:val="0"/>
          <w:numId w:val="1"/>
        </w:numPr>
      </w:pPr>
      <w:r>
        <w:t>Se dispondr</w:t>
      </w:r>
      <w:r>
        <w:rPr>
          <w:rFonts w:hint="cs"/>
        </w:rPr>
        <w:t>á</w:t>
      </w:r>
      <w:r>
        <w:t xml:space="preserve"> de una distancia delantera de 1 m (3 pies) para la instalaci</w:t>
      </w:r>
      <w:r>
        <w:rPr>
          <w:rFonts w:hint="cs"/>
        </w:rPr>
        <w:t>ó</w:t>
      </w:r>
      <w:r>
        <w:t>n de equipos.</w:t>
      </w:r>
    </w:p>
    <w:p w14:paraId="6C168F69" w14:textId="77777777" w:rsidR="002B6060" w:rsidRDefault="002B6060" w:rsidP="002B6060">
      <w:pPr>
        <w:pStyle w:val="Prrafodelista"/>
        <w:numPr>
          <w:ilvl w:val="0"/>
          <w:numId w:val="1"/>
        </w:numPr>
      </w:pPr>
      <w:r>
        <w:t>Es preferible un espacio libre delantero de 1,2 m (4 pies) para acomodar equipos m</w:t>
      </w:r>
      <w:r>
        <w:rPr>
          <w:rFonts w:hint="cs"/>
        </w:rPr>
        <w:t>á</w:t>
      </w:r>
      <w:r>
        <w:t>s profundos</w:t>
      </w:r>
    </w:p>
    <w:p w14:paraId="38889F8A" w14:textId="77777777" w:rsidR="002B6060" w:rsidRDefault="002B6060" w:rsidP="002B6060">
      <w:pPr>
        <w:pStyle w:val="Prrafodelista"/>
        <w:numPr>
          <w:ilvl w:val="0"/>
          <w:numId w:val="1"/>
        </w:numPr>
      </w:pPr>
      <w:r>
        <w:t>Se dispondr</w:t>
      </w:r>
      <w:r>
        <w:rPr>
          <w:rFonts w:hint="cs"/>
        </w:rPr>
        <w:t>á</w:t>
      </w:r>
      <w:r>
        <w:t xml:space="preserve"> un espacio libre trasero de 0,6 m (2 pies) de acceso de servicio en la parte trasera de bastidores y armarios.</w:t>
      </w:r>
    </w:p>
    <w:p w14:paraId="60CCAF69" w14:textId="6C5D364A" w:rsidR="00D17718" w:rsidRPr="00243EFB" w:rsidRDefault="002B6060" w:rsidP="002B6060">
      <w:pPr>
        <w:pStyle w:val="Prrafodelista"/>
        <w:numPr>
          <w:ilvl w:val="0"/>
          <w:numId w:val="1"/>
        </w:numPr>
        <w:rPr>
          <w:sz w:val="22"/>
        </w:rPr>
      </w:pPr>
      <w:r>
        <w:t>Es preferible un espacio libre trasero de 1 m (3 pies).</w:t>
      </w:r>
    </w:p>
    <w:p w14:paraId="1906FCCC" w14:textId="77777777" w:rsidR="00243EFB" w:rsidRPr="00243EFB" w:rsidRDefault="00243EFB" w:rsidP="00243EFB">
      <w:pPr>
        <w:rPr>
          <w:sz w:val="22"/>
        </w:rPr>
      </w:pPr>
    </w:p>
    <w:p w14:paraId="1EF49C82" w14:textId="2924F647" w:rsidR="00C808DA" w:rsidRDefault="00C808DA" w:rsidP="00C808DA"/>
    <w:p w14:paraId="60621FCC" w14:textId="77777777" w:rsidR="00C559D8" w:rsidRDefault="00C559D8" w:rsidP="00C808DA"/>
    <w:p w14:paraId="2E8966A0" w14:textId="77777777" w:rsidR="00C559D8" w:rsidRDefault="00C559D8" w:rsidP="00C808DA"/>
    <w:p w14:paraId="26167BD7" w14:textId="77777777" w:rsidR="00C559D8" w:rsidRDefault="00C559D8" w:rsidP="00C808DA"/>
    <w:p w14:paraId="783EA1F4" w14:textId="15C341FA" w:rsidR="00915518" w:rsidRDefault="00915518" w:rsidP="00C808DA">
      <w:r>
        <w:t>Distribución de</w:t>
      </w:r>
      <w:r w:rsidR="00D22523">
        <w:t xml:space="preserve"> </w:t>
      </w:r>
      <w:r>
        <w:t>l</w:t>
      </w:r>
      <w:r w:rsidR="00D22523">
        <w:t>as áreas dentro del</w:t>
      </w:r>
      <w:r>
        <w:t xml:space="preserve"> Laboratorio </w:t>
      </w:r>
    </w:p>
    <w:p w14:paraId="65D8456D" w14:textId="30DBC5F6" w:rsidR="00915518" w:rsidRDefault="005C7A35" w:rsidP="00C808DA">
      <w:r w:rsidRPr="005C7A35">
        <w:drawing>
          <wp:inline distT="0" distB="0" distL="0" distR="0" wp14:anchorId="7A463206" wp14:editId="06794367">
            <wp:extent cx="5612130" cy="4510405"/>
            <wp:effectExtent l="0" t="0" r="762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8957" w14:textId="77777777" w:rsidR="003501C1" w:rsidRDefault="003501C1" w:rsidP="00C808DA"/>
    <w:p w14:paraId="0C866A86" w14:textId="59881B27" w:rsidR="4ED7B025" w:rsidRPr="00C353EE" w:rsidRDefault="00C808DA" w:rsidP="00C353EE">
      <w:pPr>
        <w:pStyle w:val="Ttulo1"/>
      </w:pPr>
      <w:r>
        <w:t>Conclusión</w:t>
      </w:r>
    </w:p>
    <w:p w14:paraId="2A14EFA7" w14:textId="72C53F11" w:rsidR="00C353EE" w:rsidRPr="00E21A44" w:rsidRDefault="00C353EE" w:rsidP="00C353EE">
      <w:r>
        <w:t xml:space="preserve">Con la realización de la auditoria se revelo el verdadero estado </w:t>
      </w:r>
      <w:r>
        <w:t>del</w:t>
      </w:r>
      <w:r>
        <w:t xml:space="preserve"> laboratorio de CCNA, el cual cuenta con una amplia variedad de equipo de trabajo  y cableados para el mismo  esto ayuda a tener una realización de </w:t>
      </w:r>
      <w:r>
        <w:t>prácticas</w:t>
      </w:r>
      <w:r>
        <w:t xml:space="preserve"> de una manera eficaz  pero también deja al descubierto el mal acomodo </w:t>
      </w:r>
      <w:r>
        <w:t>u</w:t>
      </w:r>
      <w:r>
        <w:t xml:space="preserve"> organización en el cual se encuentra este laboratorio , con esta auditoria podremos mejorar dicha organización  y ayudar a tener una mejor área de trabajo  y poder desarrollar con mucha </w:t>
      </w:r>
      <w:r>
        <w:t>más</w:t>
      </w:r>
      <w:r>
        <w:t xml:space="preserve"> comodidad dichas </w:t>
      </w:r>
      <w:r>
        <w:t>prácticas</w:t>
      </w:r>
      <w:r>
        <w:t xml:space="preserve">. </w:t>
      </w:r>
    </w:p>
    <w:p w14:paraId="240849B8" w14:textId="2540CC5F" w:rsidR="4ED7B025" w:rsidRDefault="4ED7B025"/>
    <w:p w14:paraId="40A73243" w14:textId="729B86C9" w:rsidR="4ED7B025" w:rsidRDefault="4ED7B025"/>
    <w:p w14:paraId="48E985D1" w14:textId="3D6789D1" w:rsidR="4ED7B025" w:rsidRDefault="4ED7B025"/>
    <w:p w14:paraId="677F454C" w14:textId="77777777" w:rsidR="00C808DA" w:rsidRDefault="00C808DA"/>
    <w:p w14:paraId="7F5037A9" w14:textId="5A51E310" w:rsidR="001A5A06" w:rsidRDefault="001A5A06" w:rsidP="001A5A06">
      <w:pPr>
        <w:pStyle w:val="Ttulo1"/>
      </w:pPr>
      <w:bookmarkStart w:id="2" w:name="_Ref209125488"/>
      <w:bookmarkStart w:id="3" w:name="_Anexos"/>
      <w:bookmarkEnd w:id="3"/>
      <w:r>
        <w:t>Anexos</w:t>
      </w:r>
      <w:bookmarkEnd w:id="2"/>
    </w:p>
    <w:p w14:paraId="0D12D8AC" w14:textId="419EF2A6" w:rsidR="4ED7B025" w:rsidRDefault="4ED7B025"/>
    <w:p w14:paraId="7A0670D5" w14:textId="6ECF30DF" w:rsidR="00B33C1F" w:rsidRDefault="00271BEB">
      <w:r>
        <w:rPr>
          <w:noProof/>
        </w:rPr>
        <w:lastRenderedPageBreak/>
        <w:drawing>
          <wp:anchor distT="0" distB="0" distL="114300" distR="114300" simplePos="0" relativeHeight="251658252" behindDoc="1" locked="0" layoutInCell="1" allowOverlap="1" wp14:anchorId="10D9230C" wp14:editId="798806C6">
            <wp:simplePos x="0" y="0"/>
            <wp:positionH relativeFrom="column">
              <wp:posOffset>-1143</wp:posOffset>
            </wp:positionH>
            <wp:positionV relativeFrom="paragraph">
              <wp:posOffset>-2159</wp:posOffset>
            </wp:positionV>
            <wp:extent cx="2426208" cy="1120605"/>
            <wp:effectExtent l="0" t="0" r="0" b="381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208" cy="112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A64B42F" w14:textId="25E12B14" w:rsidR="4ED7B025" w:rsidRDefault="4ED7B025"/>
    <w:p w14:paraId="62F75DCD" w14:textId="7C231312" w:rsidR="4ED7B025" w:rsidRDefault="4ED7B025"/>
    <w:p w14:paraId="2F8365B6" w14:textId="3C05D7A5" w:rsidR="4ED7B025" w:rsidRDefault="4ED7B025"/>
    <w:p w14:paraId="4C46CD4D" w14:textId="7F0ABDDF" w:rsidR="00543349" w:rsidRDefault="00271BEB">
      <w:r>
        <w:t>S</w:t>
      </w:r>
      <w:r w:rsidR="005F35EE">
        <w:t>witches blancos sin nombre</w:t>
      </w:r>
    </w:p>
    <w:p w14:paraId="7448E0FC" w14:textId="77777777" w:rsidR="00490EBF" w:rsidRDefault="00490EBF"/>
    <w:p w14:paraId="3FBCD327" w14:textId="36723261" w:rsidR="00490EBF" w:rsidRDefault="00490EBF">
      <w:r>
        <w:rPr>
          <w:noProof/>
        </w:rPr>
        <w:drawing>
          <wp:inline distT="0" distB="0" distL="0" distR="0" wp14:anchorId="178310F2" wp14:editId="68910C44">
            <wp:extent cx="1640305" cy="355140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089" cy="35682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49742" w14:textId="7A3D9673" w:rsidR="00490EBF" w:rsidRDefault="004369F5">
      <w:r>
        <w:t>Routers 1 y 2</w:t>
      </w:r>
    </w:p>
    <w:p w14:paraId="03EFF63A" w14:textId="77777777" w:rsidR="00DA0A93" w:rsidRDefault="00DA0A93"/>
    <w:p w14:paraId="0D9C1156" w14:textId="65C5A264" w:rsidR="005F35EE" w:rsidRDefault="00DA0A93">
      <w:r>
        <w:rPr>
          <w:noProof/>
        </w:rPr>
        <w:drawing>
          <wp:inline distT="0" distB="0" distL="0" distR="0" wp14:anchorId="25D7B8DD" wp14:editId="1F2A2B17">
            <wp:extent cx="2468880" cy="1140314"/>
            <wp:effectExtent l="0" t="0" r="762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850" cy="1157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8F3A6" w14:textId="50B07772" w:rsidR="00DA0A93" w:rsidRDefault="003C3EE6">
      <w:r>
        <w:t>Router 4</w:t>
      </w:r>
    </w:p>
    <w:p w14:paraId="5587A6DE" w14:textId="77777777" w:rsidR="003C3EE6" w:rsidRDefault="003C3EE6"/>
    <w:p w14:paraId="78F99960" w14:textId="54BA3EA1" w:rsidR="003C3EE6" w:rsidRDefault="003C3EE6">
      <w:r>
        <w:rPr>
          <w:noProof/>
        </w:rPr>
        <w:drawing>
          <wp:inline distT="0" distB="0" distL="0" distR="0" wp14:anchorId="6AE58891" wp14:editId="075739B8">
            <wp:extent cx="2473433" cy="1142417"/>
            <wp:effectExtent l="0" t="0" r="317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609" cy="1149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3918BF" w14:textId="0D1C8737" w:rsidR="003C3EE6" w:rsidRDefault="003C3EE6">
      <w:r>
        <w:t>Router 5</w:t>
      </w:r>
    </w:p>
    <w:p w14:paraId="23BBAD38" w14:textId="77777777" w:rsidR="003C3EE6" w:rsidRDefault="003C3EE6"/>
    <w:p w14:paraId="5EAFAF7F" w14:textId="4F6C4589" w:rsidR="00EF5B05" w:rsidRDefault="00EF5B05">
      <w:r>
        <w:rPr>
          <w:noProof/>
        </w:rPr>
        <w:drawing>
          <wp:inline distT="0" distB="0" distL="0" distR="0" wp14:anchorId="52A5FA92" wp14:editId="143C56C4">
            <wp:extent cx="2489268" cy="1149731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792" cy="11582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499B9" w14:textId="6F6739DA" w:rsidR="00EF5B05" w:rsidRDefault="00EF5B05">
      <w:r>
        <w:t>Switch 1</w:t>
      </w:r>
    </w:p>
    <w:p w14:paraId="719B6FD3" w14:textId="77777777" w:rsidR="00EF5B05" w:rsidRDefault="00EF5B05"/>
    <w:p w14:paraId="5A4DC459" w14:textId="09A3B2AE" w:rsidR="00EF5B05" w:rsidRDefault="00697714">
      <w:r>
        <w:rPr>
          <w:noProof/>
        </w:rPr>
        <w:drawing>
          <wp:inline distT="0" distB="0" distL="0" distR="0" wp14:anchorId="0F5C4D5B" wp14:editId="2F5EFA8E">
            <wp:extent cx="2480945" cy="114588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970" cy="1180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17AB08" w14:textId="588D6CC1" w:rsidR="00EF5B05" w:rsidRDefault="00E56CA4">
      <w:r>
        <w:t>Switches 2 y 3</w:t>
      </w:r>
    </w:p>
    <w:p w14:paraId="5C17BF15" w14:textId="77777777" w:rsidR="00697714" w:rsidRDefault="00697714"/>
    <w:p w14:paraId="44CC0905" w14:textId="113DB215" w:rsidR="003C3EE6" w:rsidRDefault="002B0A72">
      <w:r>
        <w:rPr>
          <w:noProof/>
        </w:rPr>
        <w:drawing>
          <wp:inline distT="0" distB="0" distL="0" distR="0" wp14:anchorId="4964B853" wp14:editId="5B421C86">
            <wp:extent cx="2481072" cy="114594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231" cy="1156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666DE" w14:textId="6B4B508C" w:rsidR="002B0A72" w:rsidRDefault="00B63580">
      <w:r>
        <w:t>Switches 4 y 5</w:t>
      </w:r>
    </w:p>
    <w:p w14:paraId="42FC081A" w14:textId="77777777" w:rsidR="004A79B3" w:rsidRDefault="004A79B3"/>
    <w:p w14:paraId="0E09906E" w14:textId="2820C446" w:rsidR="004A79B3" w:rsidRDefault="004A79B3">
      <w:r>
        <w:rPr>
          <w:noProof/>
        </w:rPr>
        <w:drawing>
          <wp:inline distT="0" distB="0" distL="0" distR="0" wp14:anchorId="4CA3B2F5" wp14:editId="5B5701C9">
            <wp:extent cx="1834705" cy="244627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181" cy="2460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D0AAAD" w14:textId="4B31947E" w:rsidR="00306E2C" w:rsidRDefault="00306E2C"/>
    <w:p w14:paraId="3C87513B" w14:textId="04C60499" w:rsidR="00306E2C" w:rsidRDefault="00306E2C">
      <w:r>
        <w:rPr>
          <w:noProof/>
        </w:rPr>
        <w:drawing>
          <wp:inline distT="0" distB="0" distL="0" distR="0" wp14:anchorId="07F0C218" wp14:editId="228D4500">
            <wp:extent cx="2120223" cy="159016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107" cy="159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8BB293" w14:textId="6EB6FDFC" w:rsidR="00306E2C" w:rsidRDefault="00306E2C">
      <w:r>
        <w:t>Herramientas de trabajo</w:t>
      </w:r>
    </w:p>
    <w:p w14:paraId="4B6FFC9F" w14:textId="77777777" w:rsidR="00306E2C" w:rsidRDefault="00306E2C"/>
    <w:p w14:paraId="570644A1" w14:textId="0181896F" w:rsidR="00306E2C" w:rsidRDefault="00C92D16">
      <w:r>
        <w:rPr>
          <w:noProof/>
        </w:rPr>
        <w:drawing>
          <wp:inline distT="0" distB="0" distL="0" distR="0" wp14:anchorId="3E9A194F" wp14:editId="5D54ABDD">
            <wp:extent cx="2105152" cy="1578864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21" cy="15915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DC6D5F" w14:textId="261D4474" w:rsidR="00C92D16" w:rsidRDefault="00C92D16">
      <w:r>
        <w:t>Switches desco</w:t>
      </w:r>
      <w:r w:rsidR="00744B1F">
        <w:t>nectados</w:t>
      </w:r>
    </w:p>
    <w:p w14:paraId="31305AA1" w14:textId="77777777" w:rsidR="00744B1F" w:rsidRDefault="00744B1F"/>
    <w:p w14:paraId="58BEB872" w14:textId="703E9014" w:rsidR="00744B1F" w:rsidRDefault="00744B1F">
      <w:r>
        <w:rPr>
          <w:noProof/>
        </w:rPr>
        <w:drawing>
          <wp:inline distT="0" distB="0" distL="0" distR="0" wp14:anchorId="1E28E588" wp14:editId="07256B37">
            <wp:extent cx="2279227" cy="1709420"/>
            <wp:effectExtent l="0" t="0" r="698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121" cy="1713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75B41">
        <w:rPr>
          <w:noProof/>
        </w:rPr>
        <w:drawing>
          <wp:inline distT="0" distB="0" distL="0" distR="0" wp14:anchorId="4166A7AA" wp14:editId="09169F3C">
            <wp:extent cx="1676908" cy="223587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737" cy="2251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0EB58" w14:textId="3782A0B5" w:rsidR="00543349" w:rsidRDefault="00D75B41">
      <w:r>
        <w:t xml:space="preserve">Estado del armario de herramientas y materiales del </w:t>
      </w:r>
      <w:proofErr w:type="spellStart"/>
      <w:r>
        <w:t>ccna</w:t>
      </w:r>
      <w:proofErr w:type="spellEnd"/>
    </w:p>
    <w:p w14:paraId="72DE6373" w14:textId="7A15FB8C" w:rsidR="00476FE0" w:rsidRPr="00476FE0" w:rsidRDefault="00476FE0" w:rsidP="00476FE0"/>
    <w:p w14:paraId="295D667B" w14:textId="77777777" w:rsidR="00DA20D2" w:rsidRDefault="00DA20D2">
      <w:bookmarkStart w:id="4" w:name="_Switch_1_Modelo"/>
      <w:bookmarkEnd w:id="4"/>
    </w:p>
    <w:p w14:paraId="1D818186" w14:textId="72EBDDB4" w:rsidR="00476FE0" w:rsidRPr="00476FE0" w:rsidRDefault="00DA20D2" w:rsidP="00476FE0">
      <w:r>
        <w:rPr>
          <w:noProof/>
        </w:rPr>
        <w:drawing>
          <wp:inline distT="0" distB="0" distL="0" distR="0" wp14:anchorId="6D022883" wp14:editId="72A18FC2">
            <wp:extent cx="1751076" cy="2334768"/>
            <wp:effectExtent l="0" t="0" r="1905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270" cy="2359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77775" w14:textId="1275D857" w:rsidR="006B5303" w:rsidRDefault="00EF493C">
      <w:r>
        <w:t>Routers 6.7 y 8</w:t>
      </w:r>
      <w:r w:rsidR="00B4538D">
        <w:t xml:space="preserve">, </w:t>
      </w:r>
      <w:r w:rsidR="00EC60C0">
        <w:t>Router 4200</w:t>
      </w:r>
      <w:r>
        <w:t xml:space="preserve"> y </w:t>
      </w:r>
      <w:r w:rsidR="00DB0E58">
        <w:t>Switch 7</w:t>
      </w:r>
    </w:p>
    <w:p w14:paraId="4EBD5593" w14:textId="77777777" w:rsidR="00F41958" w:rsidRDefault="00F41958"/>
    <w:p w14:paraId="2D002E9F" w14:textId="77777777" w:rsidR="00F41958" w:rsidRDefault="00F41958"/>
    <w:p w14:paraId="32EB54DC" w14:textId="77777777" w:rsidR="00F41958" w:rsidRDefault="00F41958"/>
    <w:p w14:paraId="29030984" w14:textId="77777777" w:rsidR="00F41958" w:rsidRDefault="00F41958"/>
    <w:p w14:paraId="756E915D" w14:textId="77777777" w:rsidR="00F41958" w:rsidRDefault="00F41958"/>
    <w:p w14:paraId="76EAEC4F" w14:textId="77777777" w:rsidR="00F41958" w:rsidRDefault="00F41958"/>
    <w:p w14:paraId="4FDA848A" w14:textId="77777777" w:rsidR="00F41958" w:rsidRDefault="00F41958"/>
    <w:p w14:paraId="058AE4FD" w14:textId="3C7F6DCA" w:rsidR="0060734A" w:rsidRDefault="006B5303" w:rsidP="0060734A">
      <w:r>
        <w:rPr>
          <w:noProof/>
        </w:rPr>
        <w:drawing>
          <wp:inline distT="0" distB="0" distL="0" distR="0" wp14:anchorId="435BF0A4" wp14:editId="5226F9A5">
            <wp:extent cx="1739519" cy="2319358"/>
            <wp:effectExtent l="0" t="0" r="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546" cy="233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734A" w:rsidRPr="0060734A">
        <w:t xml:space="preserve"> </w:t>
      </w:r>
      <w:r w:rsidR="0060734A">
        <w:t xml:space="preserve">Switch 6,7,8 </w:t>
      </w:r>
      <w:proofErr w:type="gramStart"/>
      <w:r w:rsidR="0060734A">
        <w:t>y  9</w:t>
      </w:r>
      <w:proofErr w:type="gramEnd"/>
    </w:p>
    <w:p w14:paraId="31260718" w14:textId="65C3045A" w:rsidR="006B5303" w:rsidRDefault="006B5303"/>
    <w:p w14:paraId="5E314C2E" w14:textId="77777777" w:rsidR="00DA20D2" w:rsidRDefault="00DA20D2"/>
    <w:p w14:paraId="683C6A4A" w14:textId="612DD56A" w:rsidR="2F75692F" w:rsidRDefault="2F75692F" w:rsidP="00D302C0">
      <w:pPr>
        <w:pStyle w:val="Ttulo3"/>
      </w:pPr>
      <w:r w:rsidRPr="70AB80BD">
        <w:rPr>
          <w:lang w:val="en-US"/>
        </w:rPr>
        <w:t>Switch 1</w:t>
      </w:r>
      <w:r w:rsidR="0ED70B2F" w:rsidRPr="70AB80BD">
        <w:rPr>
          <w:lang w:val="en-US"/>
        </w:rPr>
        <w:t xml:space="preserve"> </w:t>
      </w:r>
      <w:proofErr w:type="spellStart"/>
      <w:r w:rsidR="0ED70B2F" w:rsidRPr="70AB80BD">
        <w:rPr>
          <w:lang w:val="en-US"/>
        </w:rPr>
        <w:t>Modelo</w:t>
      </w:r>
      <w:proofErr w:type="spellEnd"/>
      <w:r w:rsidR="0ED70B2F" w:rsidRPr="70AB80BD">
        <w:rPr>
          <w:lang w:val="en-US"/>
        </w:rPr>
        <w:t xml:space="preserve"> Catalyst </w:t>
      </w:r>
      <w:r w:rsidR="007C2662">
        <w:rPr>
          <w:lang w:val="en-US"/>
        </w:rPr>
        <w:t>2960</w:t>
      </w:r>
      <w:r w:rsidR="0ED70B2F" w:rsidRPr="70AB80BD">
        <w:rPr>
          <w:lang w:val="en-US"/>
        </w:rPr>
        <w:t xml:space="preserve"> series (</w:t>
      </w:r>
      <w:r w:rsidR="5725A353" w:rsidRPr="34B1EFCE">
        <w:rPr>
          <w:lang w:val="en-US"/>
        </w:rPr>
        <w:t>FOC1345Y3LC</w:t>
      </w:r>
      <w:r w:rsidR="0ED70B2F" w:rsidRPr="70AB80BD">
        <w:rPr>
          <w:lang w:val="en-US"/>
        </w:rPr>
        <w:t>)</w:t>
      </w:r>
      <w:r w:rsidRPr="70AB80BD">
        <w:rPr>
          <w:lang w:val="en-US"/>
        </w:rPr>
        <w:t>:</w:t>
      </w:r>
    </w:p>
    <w:p w14:paraId="5E2DE114" w14:textId="166B6940" w:rsidR="00CC3F43" w:rsidRPr="00CC3F43" w:rsidRDefault="2F75692F" w:rsidP="00CC3F43">
      <w:r>
        <w:rPr>
          <w:noProof/>
        </w:rPr>
        <w:drawing>
          <wp:inline distT="0" distB="0" distL="0" distR="0" wp14:anchorId="35E6FFEE" wp14:editId="46F93705">
            <wp:extent cx="5619750" cy="161925"/>
            <wp:effectExtent l="0" t="0" r="0" b="0"/>
            <wp:docPr id="6480073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0730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59D45" wp14:editId="417E400E">
            <wp:extent cx="3181350" cy="161925"/>
            <wp:effectExtent l="0" t="0" r="0" b="0"/>
            <wp:docPr id="3651248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2486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B40C7" wp14:editId="2F93FD2C">
            <wp:extent cx="2761418" cy="2780161"/>
            <wp:effectExtent l="0" t="0" r="0" b="0"/>
            <wp:docPr id="19435211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2114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418" cy="278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A0D61" wp14:editId="7F93E3F3">
            <wp:extent cx="2093425" cy="2788084"/>
            <wp:effectExtent l="0" t="0" r="0" b="0"/>
            <wp:docPr id="15337448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4486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3425" cy="278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BE613" wp14:editId="181BCA46">
            <wp:extent cx="1372435" cy="2708150"/>
            <wp:effectExtent l="0" t="0" r="0" b="0"/>
            <wp:docPr id="13429813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81385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435" cy="2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A697B" wp14:editId="4FAA6B4E">
            <wp:extent cx="888794" cy="2689172"/>
            <wp:effectExtent l="0" t="0" r="0" b="0"/>
            <wp:docPr id="14450366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3661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794" cy="268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14F96" wp14:editId="539790AC">
            <wp:extent cx="1647295" cy="2695575"/>
            <wp:effectExtent l="0" t="0" r="0" b="0"/>
            <wp:docPr id="1021926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261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29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742B" w14:textId="7180D04B" w:rsidR="00CC3F43" w:rsidRDefault="00CC3F43" w:rsidP="00CC3F43"/>
    <w:p w14:paraId="67BC725D" w14:textId="049E896D" w:rsidR="2A4EFE2C" w:rsidRDefault="2A4EFE2C"/>
    <w:p w14:paraId="61A68860" w14:textId="1D216118" w:rsidR="2A4EFE2C" w:rsidRDefault="2A4EFE2C"/>
    <w:p w14:paraId="57F92F6B" w14:textId="67ACCD1D" w:rsidR="2A4EFE2C" w:rsidRDefault="2A4EFE2C"/>
    <w:p w14:paraId="0145560E" w14:textId="1B2726E6" w:rsidR="2A4EFE2C" w:rsidRDefault="2A4EFE2C"/>
    <w:p w14:paraId="2F67E519" w14:textId="78A25EAB" w:rsidR="2A4EFE2C" w:rsidRDefault="2A4EFE2C" w:rsidP="2A4EFE2C"/>
    <w:p w14:paraId="713A2310" w14:textId="16C27638" w:rsidR="0D1879B7" w:rsidRDefault="0D1879B7" w:rsidP="00D302C0">
      <w:pPr>
        <w:pStyle w:val="Ttulo3"/>
      </w:pPr>
      <w:bookmarkStart w:id="5" w:name="_Switch_2_Modelo"/>
      <w:bookmarkEnd w:id="5"/>
      <w:r w:rsidRPr="6331074A">
        <w:rPr>
          <w:lang w:val="en-US"/>
        </w:rPr>
        <w:t>Switch 2</w:t>
      </w:r>
      <w:r w:rsidR="595B98F7" w:rsidRPr="6331074A">
        <w:rPr>
          <w:lang w:val="en-US"/>
        </w:rPr>
        <w:t xml:space="preserve"> </w:t>
      </w:r>
      <w:proofErr w:type="spellStart"/>
      <w:r w:rsidR="595B98F7" w:rsidRPr="6331074A">
        <w:rPr>
          <w:lang w:val="en-US"/>
        </w:rPr>
        <w:t>Modelo</w:t>
      </w:r>
      <w:proofErr w:type="spellEnd"/>
      <w:r w:rsidR="595B98F7" w:rsidRPr="6331074A">
        <w:rPr>
          <w:lang w:val="en-US"/>
        </w:rPr>
        <w:t xml:space="preserve"> Catalyst </w:t>
      </w:r>
      <w:r w:rsidR="007C2662">
        <w:rPr>
          <w:lang w:val="en-US"/>
        </w:rPr>
        <w:t>2960</w:t>
      </w:r>
      <w:r w:rsidR="595B98F7" w:rsidRPr="6331074A">
        <w:rPr>
          <w:lang w:val="en-US"/>
        </w:rPr>
        <w:t xml:space="preserve"> series (</w:t>
      </w:r>
      <w:r w:rsidR="595B98F7" w:rsidRPr="2F5F9707">
        <w:rPr>
          <w:lang w:val="en-US"/>
        </w:rPr>
        <w:t>FOC</w:t>
      </w:r>
      <w:r w:rsidR="77063640" w:rsidRPr="2F5F9707">
        <w:rPr>
          <w:lang w:val="en-US"/>
        </w:rPr>
        <w:t>1345W3HK</w:t>
      </w:r>
      <w:r w:rsidR="595B98F7" w:rsidRPr="6331074A">
        <w:rPr>
          <w:lang w:val="en-US"/>
        </w:rPr>
        <w:t>)</w:t>
      </w:r>
      <w:r w:rsidRPr="6331074A">
        <w:rPr>
          <w:lang w:val="en-US"/>
        </w:rPr>
        <w:t>:</w:t>
      </w:r>
    </w:p>
    <w:p w14:paraId="48D880F9" w14:textId="6F94DDFD" w:rsidR="0D1879B7" w:rsidRDefault="0D1879B7">
      <w:r>
        <w:rPr>
          <w:noProof/>
        </w:rPr>
        <w:drawing>
          <wp:inline distT="0" distB="0" distL="0" distR="0" wp14:anchorId="18E8112F" wp14:editId="50B045B6">
            <wp:extent cx="5619750" cy="171450"/>
            <wp:effectExtent l="0" t="0" r="0" b="0"/>
            <wp:docPr id="60396354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63548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B260C" wp14:editId="48A4778F">
            <wp:extent cx="4371975" cy="237035"/>
            <wp:effectExtent l="0" t="0" r="0" b="0"/>
            <wp:docPr id="3892642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6428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3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1FDC1" wp14:editId="12F86D54">
            <wp:extent cx="1693758" cy="3785293"/>
            <wp:effectExtent l="0" t="0" r="0" b="0"/>
            <wp:docPr id="9714771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7711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758" cy="378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EDA54" wp14:editId="26CE9FA1">
            <wp:extent cx="1262939" cy="3782411"/>
            <wp:effectExtent l="0" t="0" r="0" b="0"/>
            <wp:docPr id="11362402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40228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939" cy="378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5E396" wp14:editId="02A7A344">
            <wp:extent cx="1847850" cy="2190750"/>
            <wp:effectExtent l="0" t="0" r="0" b="0"/>
            <wp:docPr id="22567850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78504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73DA" w14:textId="2A4A9BEA" w:rsidR="2A4EFE2C" w:rsidRDefault="2A4EFE2C"/>
    <w:p w14:paraId="20E514CE" w14:textId="1A3E3733" w:rsidR="2A4EFE2C" w:rsidRDefault="2A4EFE2C"/>
    <w:p w14:paraId="47187D3A" w14:textId="4AB0DD7B" w:rsidR="2A4EFE2C" w:rsidRDefault="2A4EFE2C"/>
    <w:p w14:paraId="4F1609C8" w14:textId="3D39479F" w:rsidR="2A4EFE2C" w:rsidRDefault="2A4EFE2C"/>
    <w:p w14:paraId="232AFFC8" w14:textId="111CB90E" w:rsidR="2A4EFE2C" w:rsidRDefault="2A4EFE2C"/>
    <w:p w14:paraId="2702D10B" w14:textId="0952A90D" w:rsidR="2A4EFE2C" w:rsidRDefault="2A4EFE2C"/>
    <w:p w14:paraId="2C97F320" w14:textId="55BB25E6" w:rsidR="2A4EFE2C" w:rsidRDefault="2A4EFE2C"/>
    <w:p w14:paraId="55512FB6" w14:textId="2B804292" w:rsidR="2A4EFE2C" w:rsidRDefault="2A4EFE2C"/>
    <w:p w14:paraId="648B8134" w14:textId="4F991669" w:rsidR="00BE0369" w:rsidRPr="00BE0369" w:rsidRDefault="00BE0369" w:rsidP="00BE0369"/>
    <w:p w14:paraId="701AEE64" w14:textId="4C80388B" w:rsidR="2A4EFE2C" w:rsidRDefault="2A4EFE2C" w:rsidP="2A4EFE2C"/>
    <w:p w14:paraId="1D3A8CA6" w14:textId="244B0F5E" w:rsidR="15208482" w:rsidRDefault="15208482"/>
    <w:p w14:paraId="0A9FC25F" w14:textId="4ABB0DFF" w:rsidR="0876DAB1" w:rsidRDefault="0876DAB1" w:rsidP="00D302C0">
      <w:pPr>
        <w:pStyle w:val="Ttulo3"/>
      </w:pPr>
      <w:bookmarkStart w:id="6" w:name="_Switch_3_Cisco"/>
      <w:bookmarkEnd w:id="6"/>
      <w:r>
        <w:t>Switch 3</w:t>
      </w:r>
      <w:r w:rsidR="37402A94">
        <w:t xml:space="preserve"> Cisco 2900 Series (F</w:t>
      </w:r>
      <w:r w:rsidR="3EF45D35">
        <w:t>OC1345W3HN</w:t>
      </w:r>
      <w:r w:rsidR="37402A94">
        <w:t>)</w:t>
      </w:r>
      <w:r>
        <w:t>:</w:t>
      </w:r>
    </w:p>
    <w:p w14:paraId="436F5789" w14:textId="0FA47213" w:rsidR="0876DAB1" w:rsidRDefault="0876DAB1">
      <w:r>
        <w:rPr>
          <w:noProof/>
        </w:rPr>
        <w:drawing>
          <wp:inline distT="0" distB="0" distL="0" distR="0" wp14:anchorId="014777FE" wp14:editId="3A150589">
            <wp:extent cx="5619750" cy="142875"/>
            <wp:effectExtent l="0" t="0" r="0" b="0"/>
            <wp:docPr id="7468890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8905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90456" wp14:editId="686285A0">
            <wp:extent cx="3276600" cy="161925"/>
            <wp:effectExtent l="0" t="0" r="0" b="0"/>
            <wp:docPr id="1666135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3572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8532E" wp14:editId="75ABAA96">
            <wp:extent cx="2590800" cy="5619750"/>
            <wp:effectExtent l="0" t="0" r="0" b="0"/>
            <wp:docPr id="7059957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9575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26DCD" wp14:editId="50F04CAE">
            <wp:extent cx="1943100" cy="5619750"/>
            <wp:effectExtent l="0" t="0" r="0" b="0"/>
            <wp:docPr id="4416762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7621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A2C25" wp14:editId="5F3E0919">
            <wp:extent cx="1476375" cy="1038225"/>
            <wp:effectExtent l="0" t="0" r="0" b="0"/>
            <wp:docPr id="19359260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26055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26C9" w14:textId="7AF1E25C" w:rsidR="2A4EFE2C" w:rsidRDefault="2A4EFE2C"/>
    <w:p w14:paraId="415A32A7" w14:textId="15C92B58" w:rsidR="2A4EFE2C" w:rsidRDefault="2A4EFE2C"/>
    <w:p w14:paraId="05DF1611" w14:textId="10D5024D" w:rsidR="0876DAB1" w:rsidRDefault="0876DAB1" w:rsidP="00D302C0">
      <w:pPr>
        <w:pStyle w:val="Ttulo3"/>
      </w:pPr>
      <w:bookmarkStart w:id="7" w:name="_Switch_4_Cisco"/>
      <w:bookmarkEnd w:id="7"/>
      <w:r>
        <w:t>Switch 4</w:t>
      </w:r>
      <w:r w:rsidR="1DE815F0">
        <w:t xml:space="preserve"> Cisco 2900 Series (F</w:t>
      </w:r>
      <w:r w:rsidR="18A2E3AE">
        <w:t>CQ1742Y5KH</w:t>
      </w:r>
      <w:r w:rsidR="1DE815F0">
        <w:t>)</w:t>
      </w:r>
      <w:r>
        <w:t>:</w:t>
      </w:r>
    </w:p>
    <w:p w14:paraId="5A299B7C" w14:textId="25A50AAC" w:rsidR="002E6515" w:rsidRPr="00EC27B6" w:rsidRDefault="486DA02B" w:rsidP="0041442B">
      <w:r>
        <w:rPr>
          <w:noProof/>
        </w:rPr>
        <w:drawing>
          <wp:inline distT="0" distB="0" distL="0" distR="0" wp14:anchorId="3F6A9B8F" wp14:editId="3517575D">
            <wp:extent cx="5619750" cy="171450"/>
            <wp:effectExtent l="0" t="0" r="0" b="0"/>
            <wp:docPr id="7828732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7324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F4667" wp14:editId="4BEC5082">
            <wp:extent cx="4352925" cy="236002"/>
            <wp:effectExtent l="0" t="0" r="0" b="0"/>
            <wp:docPr id="6528523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5233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04F55" wp14:editId="11629336">
            <wp:extent cx="2618146" cy="2973773"/>
            <wp:effectExtent l="0" t="0" r="0" b="0"/>
            <wp:docPr id="9563773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7732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46" cy="2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78EAB" wp14:editId="65DAD6B8">
            <wp:extent cx="2974760" cy="2991287"/>
            <wp:effectExtent l="0" t="0" r="0" b="0"/>
            <wp:docPr id="20839147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1477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760" cy="299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70C4A" wp14:editId="3C888B67">
            <wp:extent cx="1371814" cy="4067186"/>
            <wp:effectExtent l="0" t="0" r="0" b="0"/>
            <wp:docPr id="7010992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99232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814" cy="406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D7E9E" wp14:editId="3D0468B2">
            <wp:extent cx="1785103" cy="4082215"/>
            <wp:effectExtent l="0" t="0" r="0" b="0"/>
            <wp:docPr id="17388395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958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103" cy="40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B5695A" w:rsidRPr="74161F12">
        <w:rPr>
          <w:sz w:val="36"/>
          <w:szCs w:val="36"/>
        </w:rPr>
        <w:t xml:space="preserve"> </w:t>
      </w:r>
    </w:p>
    <w:p w14:paraId="601BF3D4" w14:textId="29668048" w:rsidR="14EA194F" w:rsidRDefault="14EA194F" w:rsidP="00EC27B6">
      <w:pPr>
        <w:pStyle w:val="Ttulo3"/>
      </w:pPr>
      <w:bookmarkStart w:id="8" w:name="_Switch_5_Catalyst"/>
      <w:bookmarkEnd w:id="8"/>
      <w:r>
        <w:t>Switch 5</w:t>
      </w:r>
      <w:r w:rsidR="0010513F">
        <w:t xml:space="preserve"> Catalyst 2900 Series (FCQ1742</w:t>
      </w:r>
      <w:r w:rsidR="00EC27B6">
        <w:t>Y5LY</w:t>
      </w:r>
      <w:r w:rsidR="0010513F">
        <w:t>)</w:t>
      </w:r>
      <w:r>
        <w:t>:</w:t>
      </w:r>
    </w:p>
    <w:p w14:paraId="20E45653" w14:textId="6D72E97F" w:rsidR="3174CE03" w:rsidRDefault="00723CD7" w:rsidP="0001654D">
      <w:pPr>
        <w:pStyle w:val="NormalWeb"/>
      </w:pPr>
      <w:r>
        <w:rPr>
          <w:noProof/>
        </w:rPr>
        <w:drawing>
          <wp:inline distT="0" distB="0" distL="0" distR="0" wp14:anchorId="0854242D" wp14:editId="5C87EB7D">
            <wp:extent cx="6165850" cy="404400"/>
            <wp:effectExtent l="0" t="0" r="0" b="0"/>
            <wp:docPr id="4" name="Imagen 4" descr="C:\Users\carlo\OneDrive - Instituto Tecnológico Superior de Ciudad Constitución\Documentos\Obsidian Vault\Pasted image 20250912081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arlo\OneDrive - Instituto Tecnológico Superior de Ciudad Constitución\Documentos\Obsidian Vault\Pasted image 2025091208105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672" cy="44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369B1" w14:textId="6AFF92C2" w:rsidR="00AB4D6D" w:rsidRDefault="00AB4D6D" w:rsidP="00AB4D6D">
      <w:pPr>
        <w:pStyle w:val="NormalWeb"/>
      </w:pPr>
      <w:r>
        <w:rPr>
          <w:noProof/>
        </w:rPr>
        <w:drawing>
          <wp:inline distT="0" distB="0" distL="0" distR="0" wp14:anchorId="283027CB" wp14:editId="6B565B75">
            <wp:extent cx="4597400" cy="245745"/>
            <wp:effectExtent l="0" t="0" r="0" b="1905"/>
            <wp:docPr id="14" name="Imagen 14" descr="C:\Users\carlo\OneDrive - Instituto Tecnológico Superior de Ciudad Constitución\Documentos\Obsidian Vault\Pasted image 20250912081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arlo\OneDrive - Instituto Tecnológico Superior de Ciudad Constitución\Documentos\Obsidian Vault\Pasted image 2025091208103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C0491" w14:textId="0F8CD3D5" w:rsidR="009D000F" w:rsidRDefault="009D000F" w:rsidP="009D000F">
      <w:pPr>
        <w:pStyle w:val="NormalWeb"/>
      </w:pPr>
      <w:r>
        <w:rPr>
          <w:noProof/>
        </w:rPr>
        <w:drawing>
          <wp:inline distT="0" distB="0" distL="0" distR="0" wp14:anchorId="34D0D0EE" wp14:editId="770A93AB">
            <wp:extent cx="3324158" cy="4309533"/>
            <wp:effectExtent l="0" t="0" r="0" b="0"/>
            <wp:docPr id="15" name="Imagen 15" descr="C:\Users\carlo\OneDrive - Instituto Tecnológico Superior de Ciudad Constitución\Documentos\Obsidian Vault\Pasted image 20250912081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arlo\OneDrive - Instituto Tecnológico Superior de Ciudad Constitución\Documentos\Obsidian Vault\Pasted image 2025091208191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326" cy="432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3A00" w14:textId="0A1F21BB" w:rsidR="0001654D" w:rsidRDefault="00EC27B6" w:rsidP="0001654D">
      <w:pPr>
        <w:pStyle w:val="NormalWeb"/>
      </w:pPr>
      <w:r>
        <w:rPr>
          <w:noProof/>
        </w:rPr>
        <w:drawing>
          <wp:anchor distT="0" distB="0" distL="114300" distR="114300" simplePos="0" relativeHeight="251658257" behindDoc="0" locked="0" layoutInCell="1" allowOverlap="1" wp14:anchorId="43D3D4AF" wp14:editId="4D7B3E43">
            <wp:simplePos x="0" y="0"/>
            <wp:positionH relativeFrom="column">
              <wp:posOffset>2162175</wp:posOffset>
            </wp:positionH>
            <wp:positionV relativeFrom="paragraph">
              <wp:posOffset>4022513</wp:posOffset>
            </wp:positionV>
            <wp:extent cx="3497851" cy="2726266"/>
            <wp:effectExtent l="0" t="0" r="7620" b="0"/>
            <wp:wrapThrough wrapText="bothSides">
              <wp:wrapPolygon edited="0">
                <wp:start x="0" y="0"/>
                <wp:lineTo x="0" y="21434"/>
                <wp:lineTo x="21529" y="21434"/>
                <wp:lineTo x="21529" y="0"/>
                <wp:lineTo x="0" y="0"/>
              </wp:wrapPolygon>
            </wp:wrapThrough>
            <wp:docPr id="18" name="Imagen 18" descr="C:\Users\carlo\OneDrive - Instituto Tecnológico Superior de Ciudad Constitución\Documentos\Obsidian Vault\Pasted image 20250912081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arlo\OneDrive - Instituto Tecnológico Superior de Ciudad Constitución\Documentos\Obsidian Vault\Pasted image 2025091208194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851" cy="272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654D">
        <w:rPr>
          <w:noProof/>
        </w:rPr>
        <w:drawing>
          <wp:inline distT="0" distB="0" distL="0" distR="0" wp14:anchorId="3690F19F" wp14:editId="0651E4FE">
            <wp:extent cx="3361435" cy="3877733"/>
            <wp:effectExtent l="0" t="0" r="0" b="8890"/>
            <wp:docPr id="16" name="Imagen 16" descr="C:\Users\carlo\OneDrive - Instituto Tecnológico Superior de Ciudad Constitución\Documentos\Obsidian Vault\Pasted image 20250912081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rlo\OneDrive - Instituto Tecnológico Superior de Ciudad Constitución\Documentos\Obsidian Vault\Pasted image 20250912081915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941" cy="388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E240" w14:textId="61460980" w:rsidR="00514BE4" w:rsidRDefault="00514BE4" w:rsidP="00514BE4">
      <w:pPr>
        <w:pStyle w:val="NormalWeb"/>
      </w:pPr>
      <w:r>
        <w:rPr>
          <w:noProof/>
        </w:rPr>
        <w:drawing>
          <wp:anchor distT="0" distB="0" distL="114300" distR="114300" simplePos="0" relativeHeight="251658256" behindDoc="0" locked="0" layoutInCell="1" allowOverlap="1" wp14:anchorId="227FFCB1" wp14:editId="1C4D93B0">
            <wp:simplePos x="0" y="0"/>
            <wp:positionH relativeFrom="column">
              <wp:posOffset>3598</wp:posOffset>
            </wp:positionH>
            <wp:positionV relativeFrom="paragraph">
              <wp:posOffset>-4063788</wp:posOffset>
            </wp:positionV>
            <wp:extent cx="2140011" cy="5139266"/>
            <wp:effectExtent l="0" t="0" r="0" b="4445"/>
            <wp:wrapThrough wrapText="bothSides">
              <wp:wrapPolygon edited="0">
                <wp:start x="0" y="0"/>
                <wp:lineTo x="0" y="21539"/>
                <wp:lineTo x="21344" y="21539"/>
                <wp:lineTo x="21344" y="0"/>
                <wp:lineTo x="0" y="0"/>
              </wp:wrapPolygon>
            </wp:wrapThrough>
            <wp:docPr id="17" name="Imagen 17" descr="C:\Users\carlo\OneDrive - Instituto Tecnológico Superior de Ciudad Constitución\Documentos\Obsidian Vault\Pasted image 20250912081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arlo\OneDrive - Instituto Tecnológico Superior de Ciudad Constitución\Documentos\Obsidian Vault\Pasted image 2025091208194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011" cy="513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7CEE2" w14:textId="24FB9ECB" w:rsidR="3174CE03" w:rsidRDefault="3174CE03" w:rsidP="009578DC">
      <w:pPr>
        <w:pStyle w:val="NormalWeb"/>
      </w:pPr>
    </w:p>
    <w:p w14:paraId="28AB6736" w14:textId="62A92F74" w:rsidR="1689466D" w:rsidRDefault="1689466D"/>
    <w:p w14:paraId="1087DEB1" w14:textId="77777777" w:rsidR="00EC27B6" w:rsidRDefault="00EC27B6" w:rsidP="3174CE03"/>
    <w:p w14:paraId="394AE63F" w14:textId="77777777" w:rsidR="00EC27B6" w:rsidRDefault="00EC27B6" w:rsidP="3174CE03"/>
    <w:p w14:paraId="21C355CA" w14:textId="77777777" w:rsidR="00EC27B6" w:rsidRDefault="00EC27B6" w:rsidP="3174CE03"/>
    <w:p w14:paraId="00116392" w14:textId="77777777" w:rsidR="00EC27B6" w:rsidRDefault="00EC27B6" w:rsidP="3174CE03"/>
    <w:p w14:paraId="56BCD747" w14:textId="77777777" w:rsidR="00EC27B6" w:rsidRDefault="00EC27B6" w:rsidP="3174CE03"/>
    <w:p w14:paraId="5C18FD95" w14:textId="77777777" w:rsidR="00EC27B6" w:rsidRDefault="00EC27B6" w:rsidP="3174CE03"/>
    <w:p w14:paraId="5301EED6" w14:textId="259B9111" w:rsidR="14EA194F" w:rsidRDefault="14EA194F" w:rsidP="00EC27B6">
      <w:pPr>
        <w:pStyle w:val="Ttulo3"/>
      </w:pPr>
      <w:bookmarkStart w:id="9" w:name="_Switch_6_Catalyst"/>
      <w:bookmarkEnd w:id="9"/>
      <w:r>
        <w:t>Switch 6</w:t>
      </w:r>
      <w:r w:rsidR="746DBCC5">
        <w:t xml:space="preserve"> Catalyst 2960 Series (FCQ1742Y5M1)</w:t>
      </w:r>
      <w:r>
        <w:t>:</w:t>
      </w:r>
    </w:p>
    <w:p w14:paraId="47C8DA91" w14:textId="32799FCD" w:rsidR="14EA194F" w:rsidRDefault="14EA194F">
      <w:r>
        <w:rPr>
          <w:noProof/>
        </w:rPr>
        <w:drawing>
          <wp:inline distT="0" distB="0" distL="0" distR="0" wp14:anchorId="6B6C5390" wp14:editId="4AFC625D">
            <wp:extent cx="4743450" cy="238125"/>
            <wp:effectExtent l="0" t="0" r="0" b="0"/>
            <wp:docPr id="3166921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9218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C5311" wp14:editId="6A183697">
            <wp:extent cx="4191000" cy="270970"/>
            <wp:effectExtent l="0" t="0" r="0" b="0"/>
            <wp:docPr id="6356319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31966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7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E7868" wp14:editId="7FA07E19">
            <wp:extent cx="3043726" cy="4788794"/>
            <wp:effectExtent l="0" t="0" r="0" b="0"/>
            <wp:docPr id="7784247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2478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726" cy="478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C8AF6" wp14:editId="2387C3E9">
            <wp:extent cx="1699793" cy="4752975"/>
            <wp:effectExtent l="0" t="0" r="0" b="0"/>
            <wp:docPr id="84948401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8401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793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CB967" wp14:editId="67A98EFE">
            <wp:extent cx="1350317" cy="2457450"/>
            <wp:effectExtent l="0" t="0" r="0" b="0"/>
            <wp:docPr id="16880881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88165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317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5792" w14:textId="302CB358" w:rsidR="14EA194F" w:rsidRDefault="14EA194F" w:rsidP="00D45291">
      <w:pPr>
        <w:pStyle w:val="Ttulo3"/>
      </w:pPr>
      <w:bookmarkStart w:id="10" w:name="_Switch_7_Catalyst"/>
      <w:bookmarkEnd w:id="10"/>
      <w:r>
        <w:t>Switch 7</w:t>
      </w:r>
      <w:r w:rsidR="00EC27B6">
        <w:t xml:space="preserve"> </w:t>
      </w:r>
      <w:r w:rsidR="002D66C9">
        <w:t>Catalyst 2960 Series</w:t>
      </w:r>
      <w:r w:rsidR="00D45291">
        <w:t xml:space="preserve"> (FOC2042Y1P9)</w:t>
      </w:r>
      <w:r>
        <w:t>:</w:t>
      </w:r>
    </w:p>
    <w:p w14:paraId="6CDA9E57" w14:textId="37E8810F" w:rsidR="003A095E" w:rsidRDefault="003A095E" w:rsidP="003A095E">
      <w:pPr>
        <w:pStyle w:val="NormalWeb"/>
      </w:pPr>
      <w:r>
        <w:rPr>
          <w:noProof/>
        </w:rPr>
        <w:drawing>
          <wp:inline distT="0" distB="0" distL="0" distR="0" wp14:anchorId="1C89C86C" wp14:editId="62BAF61A">
            <wp:extent cx="5486188" cy="245717"/>
            <wp:effectExtent l="0" t="0" r="0" b="2540"/>
            <wp:docPr id="19" name="Imagen 19" descr="C:\Users\carlo\OneDrive - Instituto Tecnológico Superior de Ciudad Constitución\Documentos\Obsidian Vault\Pasted image 20250911092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arlo\OneDrive - Instituto Tecnológico Superior de Ciudad Constitución\Documentos\Obsidian Vault\Pasted image 2025091109253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870" cy="26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6981" w14:textId="2CEB5F89" w:rsidR="00B22F96" w:rsidRDefault="00B22F96" w:rsidP="00B22F96">
      <w:pPr>
        <w:pStyle w:val="NormalWeb"/>
      </w:pPr>
      <w:r>
        <w:rPr>
          <w:noProof/>
        </w:rPr>
        <w:drawing>
          <wp:inline distT="0" distB="0" distL="0" distR="0" wp14:anchorId="1A607133" wp14:editId="1FA8E1CE">
            <wp:extent cx="4402455" cy="220345"/>
            <wp:effectExtent l="0" t="0" r="0" b="8255"/>
            <wp:docPr id="20" name="Imagen 20" descr="C:\Users\carlo\OneDrive - Instituto Tecnológico Superior de Ciudad Constitución\Documentos\Obsidian Vault\Pasted image 20250911092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arlo\OneDrive - Instituto Tecnológico Superior de Ciudad Constitución\Documentos\Obsidian Vault\Pasted image 2025091109251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455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FA2A" w14:textId="7D1489E1" w:rsidR="000D618A" w:rsidRDefault="000D618A" w:rsidP="000D618A">
      <w:pPr>
        <w:pStyle w:val="NormalWeb"/>
      </w:pPr>
      <w:r>
        <w:rPr>
          <w:noProof/>
        </w:rPr>
        <w:drawing>
          <wp:inline distT="0" distB="0" distL="0" distR="0" wp14:anchorId="09EE6F3C" wp14:editId="0C1DB4CB">
            <wp:extent cx="3561823" cy="5985933"/>
            <wp:effectExtent l="0" t="0" r="635" b="0"/>
            <wp:docPr id="21" name="Imagen 21" descr="C:\Users\carlo\OneDrive - Instituto Tecnológico Superior de Ciudad Constitución\Documentos\Obsidian Vault\Pasted image 20250911093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arlo\OneDrive - Instituto Tecnológico Superior de Ciudad Constitución\Documentos\Obsidian Vault\Pasted image 2025091109311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794" cy="59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862E4" w14:textId="1541D5F1" w:rsidR="007D7850" w:rsidRDefault="007D7850" w:rsidP="007D7850">
      <w:pPr>
        <w:pStyle w:val="NormalWeb"/>
      </w:pPr>
    </w:p>
    <w:p w14:paraId="15238652" w14:textId="21967ECF" w:rsidR="005321B4" w:rsidRDefault="007D7850" w:rsidP="007D7850">
      <w:pPr>
        <w:pStyle w:val="NormalWeb"/>
      </w:pPr>
      <w:r>
        <w:rPr>
          <w:noProof/>
        </w:rPr>
        <w:t xml:space="preserve"> </w:t>
      </w:r>
      <w:r w:rsidR="005321B4">
        <w:rPr>
          <w:noProof/>
        </w:rPr>
        <w:drawing>
          <wp:inline distT="0" distB="0" distL="0" distR="0" wp14:anchorId="128861FB" wp14:editId="4264734F">
            <wp:extent cx="2580291" cy="5935133"/>
            <wp:effectExtent l="0" t="0" r="0" b="8890"/>
            <wp:docPr id="22" name="Imagen 22" descr="C:\Users\carlo\OneDrive - Instituto Tecnológico Superior de Ciudad Constitución\Documentos\Obsidian Vault\Pasted image 20250911093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arlo\OneDrive - Instituto Tecnológico Superior de Ciudad Constitución\Documentos\Obsidian Vault\Pasted image 20250911093124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132" cy="593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B95FB" wp14:editId="77057C4C">
            <wp:extent cx="1845734" cy="1481767"/>
            <wp:effectExtent l="0" t="0" r="2540" b="4445"/>
            <wp:docPr id="23" name="Imagen 23" descr="C:\Users\carlo\OneDrive - Instituto Tecnológico Superior de Ciudad Constitución\Documentos\Obsidian Vault\Pasted image 20250911093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arlo\OneDrive - Instituto Tecnológico Superior de Ciudad Constitución\Documentos\Obsidian Vault\Pasted image 2025091109312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60" cy="148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F68B" w14:textId="77777777" w:rsidR="000D618A" w:rsidRDefault="000D618A" w:rsidP="000D618A">
      <w:pPr>
        <w:pStyle w:val="NormalWeb"/>
      </w:pPr>
    </w:p>
    <w:p w14:paraId="65CBF689" w14:textId="31434BD6" w:rsidR="3174CE03" w:rsidRDefault="3174CE03"/>
    <w:p w14:paraId="09319ECD" w14:textId="292FC75F" w:rsidR="3174CE03" w:rsidRDefault="3174CE03"/>
    <w:p w14:paraId="692AB3C2" w14:textId="28AB231A" w:rsidR="3174CE03" w:rsidRDefault="3174CE03"/>
    <w:p w14:paraId="10F37CDB" w14:textId="336C7953" w:rsidR="3174CE03" w:rsidRDefault="3174CE03"/>
    <w:p w14:paraId="734BF326" w14:textId="667914AE" w:rsidR="3174CE03" w:rsidRDefault="3174CE03"/>
    <w:p w14:paraId="591E209E" w14:textId="3E5AFF49" w:rsidR="12735235" w:rsidRDefault="12735235"/>
    <w:p w14:paraId="0AB4E26D" w14:textId="5458EAF5" w:rsidR="1689466D" w:rsidRDefault="1689466D"/>
    <w:p w14:paraId="3758FC61" w14:textId="15974245" w:rsidR="14EA194F" w:rsidRDefault="14EA194F" w:rsidP="00D45291">
      <w:pPr>
        <w:pStyle w:val="Ttulo3"/>
      </w:pPr>
      <w:bookmarkStart w:id="11" w:name="_Switch_8_Catalyst"/>
      <w:bookmarkEnd w:id="11"/>
      <w:r>
        <w:t>Switch 8</w:t>
      </w:r>
      <w:r w:rsidR="2219D6E6">
        <w:t xml:space="preserve"> Catalyst 2960 Series (FOC2042Y1ME)</w:t>
      </w:r>
      <w:r>
        <w:t>:</w:t>
      </w:r>
    </w:p>
    <w:p w14:paraId="1935CFB0" w14:textId="20CB404F" w:rsidR="00CC3F43" w:rsidRDefault="14EA194F" w:rsidP="00D45291">
      <w:pPr>
        <w:rPr>
          <w:rStyle w:val="nfasissutil"/>
          <w:i w:val="0"/>
          <w:iCs w:val="0"/>
          <w:color w:val="auto"/>
        </w:rPr>
      </w:pPr>
      <w:r>
        <w:rPr>
          <w:noProof/>
        </w:rPr>
        <w:drawing>
          <wp:inline distT="0" distB="0" distL="0" distR="0" wp14:anchorId="2D867F46" wp14:editId="67C791EA">
            <wp:extent cx="5619750" cy="171450"/>
            <wp:effectExtent l="0" t="0" r="0" b="0"/>
            <wp:docPr id="196319579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95798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21A45" wp14:editId="13C4578A">
            <wp:extent cx="3143250" cy="190500"/>
            <wp:effectExtent l="0" t="0" r="0" b="0"/>
            <wp:docPr id="12454550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55013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FC1E0" wp14:editId="3B2CF31A">
            <wp:extent cx="2525463" cy="2581709"/>
            <wp:effectExtent l="0" t="0" r="0" b="0"/>
            <wp:docPr id="3319428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4284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463" cy="258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5DA94" wp14:editId="2F4947C3">
            <wp:extent cx="2981325" cy="2592933"/>
            <wp:effectExtent l="0" t="0" r="0" b="0"/>
            <wp:docPr id="6851607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60786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9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C9812" wp14:editId="6F5A6B7C">
            <wp:extent cx="1632427" cy="3733069"/>
            <wp:effectExtent l="0" t="0" r="0" b="0"/>
            <wp:docPr id="14120312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31249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427" cy="373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79262" wp14:editId="17A4B57D">
            <wp:extent cx="1277634" cy="3731702"/>
            <wp:effectExtent l="0" t="0" r="0" b="0"/>
            <wp:docPr id="20735764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76417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634" cy="373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4A922" wp14:editId="639D95B4">
            <wp:extent cx="2619375" cy="2192303"/>
            <wp:effectExtent l="0" t="0" r="0" b="0"/>
            <wp:docPr id="3567889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88957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19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00B1" w14:textId="77777777" w:rsidR="00D45291" w:rsidRPr="00D45291" w:rsidRDefault="00D45291" w:rsidP="00D45291">
      <w:pPr>
        <w:rPr>
          <w:rStyle w:val="nfasissutil"/>
          <w:i w:val="0"/>
          <w:iCs w:val="0"/>
          <w:color w:val="auto"/>
        </w:rPr>
      </w:pPr>
    </w:p>
    <w:p w14:paraId="245E6D33" w14:textId="4A447F9D" w:rsidR="001656F3" w:rsidRPr="00D45291" w:rsidRDefault="174CF4D2" w:rsidP="00D45291">
      <w:pPr>
        <w:pStyle w:val="Ttulo3"/>
        <w:rPr>
          <w:rStyle w:val="nfasissutil"/>
          <w:i w:val="0"/>
          <w:iCs w:val="0"/>
          <w:color w:val="0A2F40" w:themeColor="accent1" w:themeShade="7F"/>
        </w:rPr>
      </w:pPr>
      <w:bookmarkStart w:id="12" w:name="_Switch_9_C2960"/>
      <w:bookmarkEnd w:id="12"/>
      <w:r w:rsidRPr="00D45291">
        <w:rPr>
          <w:rStyle w:val="nfasissutil"/>
          <w:i w:val="0"/>
          <w:iCs w:val="0"/>
          <w:color w:val="0A2F40" w:themeColor="accent1" w:themeShade="7F"/>
        </w:rPr>
        <w:t>Switch 9</w:t>
      </w:r>
      <w:r w:rsidR="00732C83" w:rsidRPr="00D45291">
        <w:rPr>
          <w:rStyle w:val="nfasissutil"/>
          <w:i w:val="0"/>
          <w:iCs w:val="0"/>
          <w:color w:val="0A2F40" w:themeColor="accent1" w:themeShade="7F"/>
        </w:rPr>
        <w:t xml:space="preserve"> C</w:t>
      </w:r>
      <w:proofErr w:type="gramStart"/>
      <w:r w:rsidR="00433DAB" w:rsidRPr="00D45291">
        <w:rPr>
          <w:rStyle w:val="nfasissutil"/>
          <w:i w:val="0"/>
          <w:iCs w:val="0"/>
          <w:color w:val="0A2F40" w:themeColor="accent1" w:themeShade="7F"/>
        </w:rPr>
        <w:t>2960  Plus</w:t>
      </w:r>
      <w:proofErr w:type="gramEnd"/>
      <w:r w:rsidR="00433DAB" w:rsidRPr="00D45291">
        <w:rPr>
          <w:rStyle w:val="nfasissutil"/>
          <w:i w:val="0"/>
          <w:iCs w:val="0"/>
          <w:color w:val="0A2F40" w:themeColor="accent1" w:themeShade="7F"/>
        </w:rPr>
        <w:t xml:space="preserve"> Series (FOC</w:t>
      </w:r>
      <w:r w:rsidR="003B553B" w:rsidRPr="00D45291">
        <w:rPr>
          <w:rStyle w:val="nfasissutil"/>
          <w:i w:val="0"/>
          <w:iCs w:val="0"/>
          <w:color w:val="0A2F40" w:themeColor="accent1" w:themeShade="7F"/>
        </w:rPr>
        <w:t>2042Y1QT</w:t>
      </w:r>
      <w:r w:rsidR="00433DAB" w:rsidRPr="00D45291">
        <w:rPr>
          <w:rStyle w:val="nfasissutil"/>
          <w:i w:val="0"/>
          <w:iCs w:val="0"/>
          <w:color w:val="0A2F40" w:themeColor="accent1" w:themeShade="7F"/>
        </w:rPr>
        <w:t>)</w:t>
      </w:r>
      <w:r w:rsidRPr="00D45291">
        <w:rPr>
          <w:rStyle w:val="nfasissutil"/>
          <w:i w:val="0"/>
          <w:iCs w:val="0"/>
          <w:color w:val="0A2F40" w:themeColor="accent1" w:themeShade="7F"/>
        </w:rPr>
        <w:t>:</w:t>
      </w:r>
    </w:p>
    <w:p w14:paraId="4E4CB2F6" w14:textId="5597607F" w:rsidR="001656F3" w:rsidRDefault="0046566B" w:rsidP="00AB31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>
        <w:drawing>
          <wp:inline distT="0" distB="0" distL="0" distR="0" wp14:anchorId="51EA3CAD" wp14:editId="7ACFCD95">
            <wp:extent cx="6444093" cy="173228"/>
            <wp:effectExtent l="0" t="0" r="0" b="0"/>
            <wp:docPr id="24" name="Imagen 24" descr="C:\Users\carlo\OneDrive - Instituto Tecnológico Superior de Ciudad Constitución\Documentos\Obsidian Vault\Pasted image 2025091207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arlo\OneDrive - Instituto Tecnológico Superior de Ciudad Constitución\Documentos\Obsidian Vault\Pasted image 20250912072652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4085" cy="26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2329" w14:textId="2296E3BE" w:rsidR="001656F3" w:rsidRDefault="001656F3" w:rsidP="00AB31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>
        <w:drawing>
          <wp:inline distT="0" distB="0" distL="0" distR="0" wp14:anchorId="7A067D9E" wp14:editId="660E060A">
            <wp:extent cx="4665345" cy="236855"/>
            <wp:effectExtent l="0" t="0" r="1905" b="0"/>
            <wp:docPr id="25" name="Imagen 25" descr="C:\Users\carlo\OneDrive - Instituto Tecnológico Superior de Ciudad Constitución\Documentos\Obsidian Vault\Pasted image 20250912072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arlo\OneDrive - Instituto Tecnológico Superior de Ciudad Constitución\Documentos\Obsidian Vault\Pasted image 2025091207293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34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673E6" w14:textId="3BEC468D" w:rsidR="001656F3" w:rsidRDefault="001656F3" w:rsidP="00AB31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>
        <w:drawing>
          <wp:inline distT="0" distB="0" distL="0" distR="0" wp14:anchorId="0AE546B2" wp14:editId="18D5DBEE">
            <wp:extent cx="2991801" cy="3724275"/>
            <wp:effectExtent l="0" t="0" r="0" b="0"/>
            <wp:docPr id="26" name="Imagen 26" descr="C:\Users\carlo\OneDrive - Instituto Tecnológico Superior de Ciudad Constitución\Documentos\Obsidian Vault\Pasted image 20250912073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arlo\OneDrive - Instituto Tecnológico Superior de Ciudad Constitución\Documentos\Obsidian Vault\Pasted image 20250912073150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44" cy="373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1E71" w14:textId="24D917DC" w:rsidR="001656F3" w:rsidRDefault="001656F3" w:rsidP="00AB31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3BA57E1B" w14:textId="226E79C9" w:rsidR="00AB31E4" w:rsidRPr="00AB31E4" w:rsidRDefault="00AB31E4" w:rsidP="00AB31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76637955" w14:textId="585298FE" w:rsidR="00AF2069" w:rsidRPr="00AF2069" w:rsidRDefault="00052DF9" w:rsidP="00AF20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5F58AE8E" wp14:editId="1F1D504A">
            <wp:simplePos x="0" y="0"/>
            <wp:positionH relativeFrom="column">
              <wp:posOffset>253365</wp:posOffset>
            </wp:positionH>
            <wp:positionV relativeFrom="paragraph">
              <wp:posOffset>4455160</wp:posOffset>
            </wp:positionV>
            <wp:extent cx="2902585" cy="2714625"/>
            <wp:effectExtent l="0" t="0" r="0" b="0"/>
            <wp:wrapThrough wrapText="bothSides">
              <wp:wrapPolygon edited="0">
                <wp:start x="0" y="0"/>
                <wp:lineTo x="0" y="21373"/>
                <wp:lineTo x="21406" y="21373"/>
                <wp:lineTo x="21406" y="0"/>
                <wp:lineTo x="0" y="0"/>
              </wp:wrapPolygon>
            </wp:wrapThrough>
            <wp:docPr id="30" name="Imagen 30" descr="C:\Users\carlo\OneDrive - Instituto Tecnológico Superior de Ciudad Constitución\Documentos\Obsidian Vault\Pasted image 20250912073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arlo\OneDrive - Instituto Tecnológico Superior de Ciudad Constitución\Documentos\Obsidian Vault\Pasted image 20250912073355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54" behindDoc="0" locked="0" layoutInCell="1" allowOverlap="1" wp14:anchorId="15357621" wp14:editId="153D6FB0">
            <wp:simplePos x="0" y="0"/>
            <wp:positionH relativeFrom="column">
              <wp:posOffset>3844290</wp:posOffset>
            </wp:positionH>
            <wp:positionV relativeFrom="paragraph">
              <wp:posOffset>0</wp:posOffset>
            </wp:positionV>
            <wp:extent cx="2182963" cy="4867275"/>
            <wp:effectExtent l="0" t="0" r="8255" b="0"/>
            <wp:wrapThrough wrapText="bothSides">
              <wp:wrapPolygon edited="0">
                <wp:start x="0" y="0"/>
                <wp:lineTo x="0" y="21473"/>
                <wp:lineTo x="21493" y="21473"/>
                <wp:lineTo x="21493" y="0"/>
                <wp:lineTo x="0" y="0"/>
              </wp:wrapPolygon>
            </wp:wrapThrough>
            <wp:docPr id="29" name="Imagen 29" descr="C:\Users\carlo\OneDrive - Instituto Tecnológico Superior de Ciudad Constitución\Documentos\Obsidian Vault\Pasted image 20250912073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arlo\OneDrive - Instituto Tecnológico Superior de Ciudad Constitución\Documentos\Obsidian Vault\Pasted image 2025091207324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963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56F3" w:rsidRPr="001656F3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anchor distT="0" distB="0" distL="114300" distR="114300" simplePos="0" relativeHeight="251658253" behindDoc="0" locked="0" layoutInCell="1" allowOverlap="1" wp14:anchorId="4FE38EBC" wp14:editId="5B9F655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618230" cy="4238625"/>
            <wp:effectExtent l="0" t="0" r="1270" b="9525"/>
            <wp:wrapSquare wrapText="bothSides"/>
            <wp:docPr id="27" name="Imagen 27" descr="C:\Users\carlo\OneDrive - Instituto Tecnológico Superior de Ciudad Constitución\Documentos\Obsidian Vault\Pasted image 20250912073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arlo\OneDrive - Instituto Tecnológico Superior de Ciudad Constitución\Documentos\Obsidian Vault\Pasted image 20250912073216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4A7C4" w14:textId="0D7290D0" w:rsidR="001656F3" w:rsidRPr="001656F3" w:rsidRDefault="001656F3" w:rsidP="001656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6584E607" w14:textId="1F593580" w:rsidR="15208482" w:rsidRDefault="15208482" w:rsidP="15208482"/>
    <w:p w14:paraId="46D9349E" w14:textId="3EE55E4B" w:rsidR="15208482" w:rsidRDefault="15208482" w:rsidP="15208482"/>
    <w:p w14:paraId="2E66061D" w14:textId="77777777" w:rsidR="001008AA" w:rsidRDefault="001008AA" w:rsidP="12735235"/>
    <w:p w14:paraId="33782C4A" w14:textId="77777777" w:rsidR="001008AA" w:rsidRDefault="001008AA" w:rsidP="12735235"/>
    <w:p w14:paraId="72381614" w14:textId="77777777" w:rsidR="001008AA" w:rsidRDefault="001008AA" w:rsidP="12735235"/>
    <w:p w14:paraId="51320934" w14:textId="77777777" w:rsidR="001008AA" w:rsidRDefault="001008AA" w:rsidP="12735235"/>
    <w:p w14:paraId="663DE876" w14:textId="77777777" w:rsidR="00732C83" w:rsidRDefault="00732C83" w:rsidP="12735235"/>
    <w:p w14:paraId="10BFBC84" w14:textId="77777777" w:rsidR="00732C83" w:rsidRDefault="00732C83" w:rsidP="12735235"/>
    <w:p w14:paraId="3FF89ED7" w14:textId="77777777" w:rsidR="00732C83" w:rsidRDefault="00732C83" w:rsidP="12735235"/>
    <w:p w14:paraId="6ABD734B" w14:textId="77777777" w:rsidR="001008AA" w:rsidRDefault="001008AA" w:rsidP="12735235"/>
    <w:p w14:paraId="631FE66E" w14:textId="28C5380B" w:rsidR="174CF4D2" w:rsidRDefault="174CF4D2" w:rsidP="00D45291">
      <w:pPr>
        <w:pStyle w:val="Ttulo3"/>
      </w:pPr>
      <w:bookmarkStart w:id="13" w:name="_Switch_blanco_1"/>
      <w:bookmarkEnd w:id="13"/>
      <w:r>
        <w:t>Switch blanco 1</w:t>
      </w:r>
      <w:r w:rsidR="4F757D0A">
        <w:t xml:space="preserve"> Modelo Catalyst 1000 series (FOC2614Y45K)</w:t>
      </w:r>
      <w:r>
        <w:t>:</w:t>
      </w:r>
    </w:p>
    <w:p w14:paraId="493541BC" w14:textId="5755A1EB" w:rsidR="174CF4D2" w:rsidRDefault="174CF4D2">
      <w:r>
        <w:rPr>
          <w:noProof/>
        </w:rPr>
        <w:drawing>
          <wp:inline distT="0" distB="0" distL="0" distR="0" wp14:anchorId="21A7956C" wp14:editId="6267368A">
            <wp:extent cx="5619750" cy="104775"/>
            <wp:effectExtent l="0" t="0" r="0" b="0"/>
            <wp:docPr id="77507350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3503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C25D3" wp14:editId="7470DFF9">
            <wp:extent cx="5257800" cy="228600"/>
            <wp:effectExtent l="0" t="0" r="0" b="0"/>
            <wp:docPr id="1235697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9732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239B8" wp14:editId="709DC5A0">
            <wp:extent cx="4019550" cy="3385960"/>
            <wp:effectExtent l="0" t="0" r="0" b="0"/>
            <wp:docPr id="10809665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6655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38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D0592" wp14:editId="7FF50177">
            <wp:extent cx="1969108" cy="3552825"/>
            <wp:effectExtent l="0" t="0" r="0" b="0"/>
            <wp:docPr id="11961917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91797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08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BE208" wp14:editId="616A445C">
            <wp:extent cx="2343458" cy="1702174"/>
            <wp:effectExtent l="0" t="0" r="0" b="0"/>
            <wp:docPr id="11495750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75095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58" cy="170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28FB" w14:textId="46D25648" w:rsidR="1F18EB8D" w:rsidRDefault="1F18EB8D"/>
    <w:p w14:paraId="2A8840B7" w14:textId="2E9CA6FA" w:rsidR="516CC71E" w:rsidRDefault="516CC71E" w:rsidP="00D45291">
      <w:pPr>
        <w:pStyle w:val="Ttulo3"/>
      </w:pPr>
      <w:bookmarkStart w:id="14" w:name="_Switch_blanco_2"/>
      <w:bookmarkEnd w:id="14"/>
      <w:r>
        <w:t>Switch blanco 2</w:t>
      </w:r>
      <w:r w:rsidR="119A8584">
        <w:t xml:space="preserve"> Modelo Catalyst 1000 series (FOC2614Y49Y)</w:t>
      </w:r>
      <w:r>
        <w:t>:</w:t>
      </w:r>
    </w:p>
    <w:p w14:paraId="4B794F98" w14:textId="7E9B88C9" w:rsidR="516CC71E" w:rsidRDefault="516CC71E">
      <w:r>
        <w:rPr>
          <w:noProof/>
        </w:rPr>
        <w:drawing>
          <wp:inline distT="0" distB="0" distL="0" distR="0" wp14:anchorId="1022007B" wp14:editId="110916F2">
            <wp:extent cx="5619750" cy="276225"/>
            <wp:effectExtent l="0" t="0" r="0" b="0"/>
            <wp:docPr id="12822517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51717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95D9E" wp14:editId="614DEF60">
            <wp:extent cx="5276850" cy="200025"/>
            <wp:effectExtent l="0" t="0" r="0" b="0"/>
            <wp:docPr id="6031218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2189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0BD3D" wp14:editId="5B28923A">
            <wp:extent cx="3571875" cy="3045175"/>
            <wp:effectExtent l="0" t="0" r="0" b="0"/>
            <wp:docPr id="8567119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11905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0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DA9A4" wp14:editId="799A9B3B">
            <wp:extent cx="1658222" cy="3076575"/>
            <wp:effectExtent l="0" t="0" r="0" b="0"/>
            <wp:docPr id="11023429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42905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222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04D87" wp14:editId="66B01A5B">
            <wp:extent cx="2212378" cy="1954937"/>
            <wp:effectExtent l="0" t="0" r="0" b="0"/>
            <wp:docPr id="18758546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54645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378" cy="19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13A1" w14:textId="749DB0EC" w:rsidR="1F18EB8D" w:rsidRDefault="1F18EB8D"/>
    <w:p w14:paraId="33D48BAB" w14:textId="56A87801" w:rsidR="1F18EB8D" w:rsidRDefault="1F18EB8D"/>
    <w:p w14:paraId="46051929" w14:textId="63C6AD45" w:rsidR="1F18EB8D" w:rsidRDefault="1F18EB8D"/>
    <w:p w14:paraId="15556A00" w14:textId="475D1316" w:rsidR="1F18EB8D" w:rsidRDefault="1F18EB8D"/>
    <w:p w14:paraId="18B47C3A" w14:textId="34D59D83" w:rsidR="1F18EB8D" w:rsidRDefault="1F18EB8D"/>
    <w:p w14:paraId="5D418992" w14:textId="4E051F31" w:rsidR="1F18EB8D" w:rsidRDefault="1F18EB8D" w:rsidP="00D45291">
      <w:pPr>
        <w:pStyle w:val="Ttulo3"/>
      </w:pPr>
    </w:p>
    <w:p w14:paraId="6B79E805" w14:textId="009B199F" w:rsidR="5153A14C" w:rsidRDefault="5153A14C" w:rsidP="00D45291">
      <w:pPr>
        <w:pStyle w:val="Ttulo3"/>
      </w:pPr>
      <w:bookmarkStart w:id="15" w:name="_Router_1_Cisco"/>
      <w:bookmarkEnd w:id="15"/>
      <w:r>
        <w:t>Router 1</w:t>
      </w:r>
      <w:r w:rsidR="06DFDFEF">
        <w:t xml:space="preserve"> Cisco 2900 Series (FTX1351AK52)</w:t>
      </w:r>
      <w:r>
        <w:t>:</w:t>
      </w:r>
    </w:p>
    <w:p w14:paraId="1537A115" w14:textId="73638DFC" w:rsidR="5153A14C" w:rsidRDefault="5153A14C">
      <w:r>
        <w:rPr>
          <w:noProof/>
        </w:rPr>
        <w:drawing>
          <wp:inline distT="0" distB="0" distL="0" distR="0" wp14:anchorId="24AD390D" wp14:editId="75BF7E79">
            <wp:extent cx="5581650" cy="171450"/>
            <wp:effectExtent l="0" t="0" r="0" b="0"/>
            <wp:docPr id="17687040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04088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4DA54" wp14:editId="586478F7">
            <wp:extent cx="2400300" cy="5619750"/>
            <wp:effectExtent l="0" t="0" r="0" b="0"/>
            <wp:docPr id="17897535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53586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0D902" wp14:editId="3B72E7A8">
            <wp:extent cx="2333625" cy="5619750"/>
            <wp:effectExtent l="0" t="0" r="0" b="0"/>
            <wp:docPr id="10126763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76344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8FB1" w14:textId="368CF48B" w:rsidR="55ECFB3D" w:rsidRDefault="55ECFB3D"/>
    <w:p w14:paraId="621B7915" w14:textId="6CE53B80" w:rsidR="55ECFB3D" w:rsidRDefault="55ECFB3D"/>
    <w:p w14:paraId="302126C6" w14:textId="77777777" w:rsidR="00ED0B38" w:rsidRDefault="00ED0B38"/>
    <w:p w14:paraId="2EB2C3A1" w14:textId="344F89BA" w:rsidR="55ECFB3D" w:rsidRDefault="55ECFB3D"/>
    <w:p w14:paraId="79769CA1" w14:textId="73C881EE" w:rsidR="55ECFB3D" w:rsidRDefault="55ECFB3D"/>
    <w:p w14:paraId="69FC5C4F" w14:textId="2AD4EF2F" w:rsidR="00AB31E4" w:rsidRPr="00AB31E4" w:rsidRDefault="00AB31E4" w:rsidP="00AB31E4"/>
    <w:p w14:paraId="46576F1B" w14:textId="7CA8149A" w:rsidR="55ECFB3D" w:rsidRDefault="00ED0B38" w:rsidP="00F363F0">
      <w:pPr>
        <w:pStyle w:val="Ttulo3"/>
      </w:pPr>
      <w:bookmarkStart w:id="16" w:name="_Router_2_Cisco"/>
      <w:bookmarkEnd w:id="16"/>
      <w:r>
        <w:t>Router 2</w:t>
      </w:r>
      <w:r w:rsidR="00865EC0">
        <w:t xml:space="preserve"> </w:t>
      </w:r>
      <w:r w:rsidR="00AA70CA">
        <w:t>Cisco 2800 Series (</w:t>
      </w:r>
      <w:r w:rsidR="00AA70CA" w:rsidRPr="00AA70CA">
        <w:t>FTX1351AK5F</w:t>
      </w:r>
      <w:r w:rsidR="00AA70CA">
        <w:t>):</w:t>
      </w:r>
    </w:p>
    <w:p w14:paraId="137A169B" w14:textId="7922BA5A" w:rsidR="00916642" w:rsidRDefault="00916642" w:rsidP="00916642">
      <w:pPr>
        <w:pStyle w:val="NormalWeb"/>
      </w:pPr>
      <w:r>
        <w:rPr>
          <w:noProof/>
        </w:rPr>
        <w:drawing>
          <wp:inline distT="0" distB="0" distL="0" distR="0" wp14:anchorId="3951D58B" wp14:editId="63F82B7A">
            <wp:extent cx="9787255" cy="347345"/>
            <wp:effectExtent l="0" t="0" r="4445" b="0"/>
            <wp:docPr id="38" name="Imagen 38" descr="C:\Users\carlo\OneDrive - Instituto Tecnológico Superior de Ciudad Constitución\Documentos\Obsidian Vault\Pasted image 20250912075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arlo\OneDrive - Instituto Tecnológico Superior de Ciudad Constitución\Documentos\Obsidian Vault\Pasted image 20250912075512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725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B9D8" w14:textId="75FB4DFD" w:rsidR="00AA70CA" w:rsidRDefault="00F363F0" w:rsidP="55ECFB3D">
      <w:r>
        <w:rPr>
          <w:noProof/>
        </w:rPr>
        <w:drawing>
          <wp:anchor distT="0" distB="0" distL="114300" distR="114300" simplePos="0" relativeHeight="251658259" behindDoc="0" locked="0" layoutInCell="1" allowOverlap="1" wp14:anchorId="6AE88C5B" wp14:editId="724754CC">
            <wp:simplePos x="0" y="0"/>
            <wp:positionH relativeFrom="column">
              <wp:posOffset>3206115</wp:posOffset>
            </wp:positionH>
            <wp:positionV relativeFrom="paragraph">
              <wp:posOffset>213904</wp:posOffset>
            </wp:positionV>
            <wp:extent cx="2862580" cy="5977255"/>
            <wp:effectExtent l="0" t="0" r="0" b="4445"/>
            <wp:wrapThrough wrapText="bothSides">
              <wp:wrapPolygon edited="0">
                <wp:start x="0" y="0"/>
                <wp:lineTo x="0" y="21547"/>
                <wp:lineTo x="21418" y="21547"/>
                <wp:lineTo x="21418" y="0"/>
                <wp:lineTo x="0" y="0"/>
              </wp:wrapPolygon>
            </wp:wrapThrough>
            <wp:docPr id="40" name="Imagen 40" descr="C:\Users\carlo\OneDrive - Instituto Tecnológico Superior de Ciudad Constitución\Documentos\Obsidian Vault\Pasted image 20250912075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arlo\OneDrive - Instituto Tecnológico Superior de Ciudad Constitución\Documentos\Obsidian Vault\Pasted image 20250912075746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597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20C">
        <w:rPr>
          <w:noProof/>
        </w:rPr>
        <w:drawing>
          <wp:inline distT="0" distB="0" distL="0" distR="0" wp14:anchorId="1195B93F" wp14:editId="0FDC0536">
            <wp:extent cx="2700867" cy="2025650"/>
            <wp:effectExtent l="0" t="0" r="444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094" cy="202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336B" w14:textId="21171FF2" w:rsidR="00B2120C" w:rsidRDefault="00B2120C" w:rsidP="55ECFB3D"/>
    <w:p w14:paraId="765D74FE" w14:textId="61FD60F6" w:rsidR="00F363F0" w:rsidRDefault="00F363F0" w:rsidP="00F363F0">
      <w:pPr>
        <w:pStyle w:val="NormalWeb"/>
      </w:pPr>
    </w:p>
    <w:p w14:paraId="5C561FC9" w14:textId="2C074ADE" w:rsidR="00ED0B38" w:rsidRDefault="00E21A44" w:rsidP="55ECFB3D">
      <w:r>
        <w:rPr>
          <w:noProof/>
        </w:rPr>
        <w:drawing>
          <wp:anchor distT="0" distB="0" distL="114300" distR="114300" simplePos="0" relativeHeight="251658260" behindDoc="0" locked="0" layoutInCell="1" allowOverlap="1" wp14:anchorId="66CFF4A5" wp14:editId="2B05E936">
            <wp:simplePos x="0" y="0"/>
            <wp:positionH relativeFrom="column">
              <wp:posOffset>-208733</wp:posOffset>
            </wp:positionH>
            <wp:positionV relativeFrom="paragraph">
              <wp:posOffset>262618</wp:posOffset>
            </wp:positionV>
            <wp:extent cx="3169364" cy="4169229"/>
            <wp:effectExtent l="0" t="0" r="0" b="3175"/>
            <wp:wrapThrough wrapText="bothSides">
              <wp:wrapPolygon edited="0">
                <wp:start x="0" y="0"/>
                <wp:lineTo x="0" y="21518"/>
                <wp:lineTo x="21423" y="21518"/>
                <wp:lineTo x="21423" y="0"/>
                <wp:lineTo x="0" y="0"/>
              </wp:wrapPolygon>
            </wp:wrapThrough>
            <wp:docPr id="41" name="Imagen 41" descr="C:\Users\carlo\OneDrive - Instituto Tecnológico Superior de Ciudad Constitución\Documentos\Obsidian Vault\Pasted image 20250912075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arlo\OneDrive - Instituto Tecnológico Superior de Ciudad Constitución\Documentos\Obsidian Vault\Pasted image 20250912075820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364" cy="416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E53EC5" w14:textId="23D9636E" w:rsidR="00F363F0" w:rsidRDefault="00F363F0" w:rsidP="55ECFB3D"/>
    <w:p w14:paraId="535FE5C4" w14:textId="4755702B" w:rsidR="00F363F0" w:rsidRDefault="00F363F0" w:rsidP="55ECFB3D"/>
    <w:p w14:paraId="7D5F1242" w14:textId="07879661" w:rsidR="00F363F0" w:rsidRDefault="00F363F0" w:rsidP="55ECFB3D"/>
    <w:p w14:paraId="3AC4B8A6" w14:textId="21840C40" w:rsidR="00F363F0" w:rsidRDefault="00F363F0" w:rsidP="55ECFB3D"/>
    <w:p w14:paraId="108B5F04" w14:textId="0F0384BA" w:rsidR="00ED0B38" w:rsidRDefault="00ED0B38" w:rsidP="00865EC0">
      <w:pPr>
        <w:pStyle w:val="Ttulo3"/>
      </w:pPr>
      <w:bookmarkStart w:id="17" w:name="_Router_3_Cisco"/>
      <w:bookmarkEnd w:id="17"/>
      <w:r>
        <w:t>Router 3</w:t>
      </w:r>
      <w:r w:rsidR="00D45291">
        <w:t xml:space="preserve"> </w:t>
      </w:r>
      <w:r w:rsidR="0042242C">
        <w:t>Cisco 2900 Series (FTX17488249):</w:t>
      </w:r>
    </w:p>
    <w:p w14:paraId="56846B9A" w14:textId="2F12A004" w:rsidR="00F121E2" w:rsidRDefault="00B1316C" w:rsidP="00F121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B1316C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inline distT="0" distB="0" distL="0" distR="0" wp14:anchorId="4870462C" wp14:editId="40D6FD53">
            <wp:extent cx="6104373" cy="220649"/>
            <wp:effectExtent l="0" t="0" r="0" b="8255"/>
            <wp:docPr id="31" name="Imagen 31" descr="C:\Users\carlo\OneDrive - Instituto Tecnológico Superior de Ciudad Constitución\Documentos\Obsidian Vault\Pasted image 20250912082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arlo\OneDrive - Instituto Tecnológico Superior de Ciudad Constitución\Documentos\Obsidian Vault\Pasted image 20250912082533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091" cy="25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A3B0" w14:textId="2CCD2EAD" w:rsidR="00F121E2" w:rsidRPr="00F121E2" w:rsidRDefault="00F121E2" w:rsidP="00F121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F121E2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inline distT="0" distB="0" distL="0" distR="0" wp14:anchorId="1557BAB0" wp14:editId="7CBAFEC8">
            <wp:extent cx="3378200" cy="1178064"/>
            <wp:effectExtent l="0" t="0" r="0" b="3175"/>
            <wp:docPr id="32" name="Imagen 32" descr="C:\Users\carlo\OneDrive - Instituto Tecnológico Superior de Ciudad Constitución\Documentos\Obsidian Vault\Pasted image 20250912082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arlo\OneDrive - Instituto Tecnológico Superior de Ciudad Constitución\Documentos\Obsidian Vault\Pasted image 20250912082609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820" cy="118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B242A" w14:textId="77777777" w:rsidR="00F121E2" w:rsidRDefault="00F121E2" w:rsidP="00B131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6D64A629" w14:textId="34C8B54C" w:rsidR="001A2AD2" w:rsidRDefault="001A2AD2" w:rsidP="001A2AD2">
      <w:pPr>
        <w:pStyle w:val="NormalWeb"/>
      </w:pPr>
      <w:r>
        <w:rPr>
          <w:noProof/>
        </w:rPr>
        <w:drawing>
          <wp:anchor distT="0" distB="0" distL="114300" distR="114300" simplePos="0" relativeHeight="251658258" behindDoc="0" locked="0" layoutInCell="1" allowOverlap="1" wp14:anchorId="34BDB8BB" wp14:editId="02D828C1">
            <wp:simplePos x="0" y="0"/>
            <wp:positionH relativeFrom="column">
              <wp:posOffset>3175</wp:posOffset>
            </wp:positionH>
            <wp:positionV relativeFrom="paragraph">
              <wp:posOffset>0</wp:posOffset>
            </wp:positionV>
            <wp:extent cx="2851150" cy="4080510"/>
            <wp:effectExtent l="0" t="0" r="6350" b="0"/>
            <wp:wrapThrough wrapText="bothSides">
              <wp:wrapPolygon edited="0">
                <wp:start x="0" y="0"/>
                <wp:lineTo x="0" y="21479"/>
                <wp:lineTo x="21504" y="21479"/>
                <wp:lineTo x="21504" y="0"/>
                <wp:lineTo x="0" y="0"/>
              </wp:wrapPolygon>
            </wp:wrapThrough>
            <wp:docPr id="36" name="Imagen 36" descr="C:\Users\carlo\OneDrive - Instituto Tecnológico Superior de Ciudad Constitución\Documentos\Obsidian Vault\Pasted image 20250912082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arlo\OneDrive - Instituto Tecnológico Superior de Ciudad Constitución\Documentos\Obsidian Vault\Pasted image 20250912082452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C5D65B" wp14:editId="153E9BD7">
            <wp:extent cx="2502567" cy="4521200"/>
            <wp:effectExtent l="0" t="0" r="0" b="0"/>
            <wp:docPr id="35" name="Imagen 35" descr="C:\Users\carlo\OneDrive - Instituto Tecnológico Superior de Ciudad Constitución\Documentos\Obsidian Vault\Pasted image 20250912082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arlo\OneDrive - Instituto Tecnológico Superior de Ciudad Constitución\Documentos\Obsidian Vault\Pasted image 2025091208235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866" cy="453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E0D46" w14:textId="4A6F8E95" w:rsidR="00F121E2" w:rsidRDefault="00F121E2" w:rsidP="001A2AD2">
      <w:pPr>
        <w:pStyle w:val="NormalWeb"/>
      </w:pPr>
    </w:p>
    <w:p w14:paraId="42765483" w14:textId="5CB583FE" w:rsidR="00865EC0" w:rsidRDefault="00865EC0" w:rsidP="00865EC0">
      <w:pPr>
        <w:pStyle w:val="NormalWeb"/>
      </w:pPr>
      <w:r>
        <w:rPr>
          <w:noProof/>
        </w:rPr>
        <w:drawing>
          <wp:inline distT="0" distB="0" distL="0" distR="0" wp14:anchorId="37513BF7" wp14:editId="0EEBA49B">
            <wp:extent cx="4313135" cy="6172200"/>
            <wp:effectExtent l="0" t="0" r="0" b="0"/>
            <wp:docPr id="37" name="Imagen 37" descr="C:\Users\carlo\OneDrive - Instituto Tecnológico Superior de Ciudad Constitución\Documentos\Obsidian Vault\Pasted image 20250912082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arlo\OneDrive - Instituto Tecnológico Superior de Ciudad Constitución\Documentos\Obsidian Vault\Pasted image 20250912082452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862" cy="617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013D" w14:textId="77777777" w:rsidR="00865EC0" w:rsidRDefault="00865EC0" w:rsidP="001A2AD2">
      <w:pPr>
        <w:pStyle w:val="NormalWeb"/>
      </w:pPr>
    </w:p>
    <w:p w14:paraId="55AF1984" w14:textId="77777777" w:rsidR="00865EC0" w:rsidRPr="00B1316C" w:rsidRDefault="00865EC0" w:rsidP="001A2AD2">
      <w:pPr>
        <w:pStyle w:val="NormalWeb"/>
      </w:pPr>
    </w:p>
    <w:p w14:paraId="5DDA3D43" w14:textId="77777777" w:rsidR="0042242C" w:rsidRDefault="0042242C" w:rsidP="55ECFB3D"/>
    <w:p w14:paraId="40FE26E1" w14:textId="7C70D356" w:rsidR="0046566B" w:rsidRPr="0046566B" w:rsidRDefault="426E2DC6" w:rsidP="00D45291">
      <w:pPr>
        <w:pStyle w:val="Ttulo3"/>
      </w:pPr>
      <w:bookmarkStart w:id="18" w:name="_Router_4_Cisco"/>
      <w:bookmarkEnd w:id="18"/>
      <w:r>
        <w:t>Router 4 Cisco 2900 Series (FTX17488247):</w:t>
      </w:r>
    </w:p>
    <w:p w14:paraId="4F64C729" w14:textId="08212D4A" w:rsidR="0046566B" w:rsidRPr="0046566B" w:rsidRDefault="426E2DC6" w:rsidP="0046566B">
      <w:r>
        <w:rPr>
          <w:noProof/>
        </w:rPr>
        <w:drawing>
          <wp:inline distT="0" distB="0" distL="0" distR="0" wp14:anchorId="59D1DAEB" wp14:editId="44221095">
            <wp:extent cx="5410200" cy="180975"/>
            <wp:effectExtent l="0" t="0" r="0" b="0"/>
            <wp:docPr id="19425253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2530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C62D7" wp14:editId="4D17E498">
            <wp:extent cx="3714750" cy="561975"/>
            <wp:effectExtent l="0" t="0" r="0" b="0"/>
            <wp:docPr id="3469596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9699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D2F4A" wp14:editId="12C65DF2">
            <wp:extent cx="2021712" cy="4501171"/>
            <wp:effectExtent l="0" t="0" r="0" b="0"/>
            <wp:docPr id="2333441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44102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12" cy="450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C2453" wp14:editId="4E2E2328">
            <wp:extent cx="2924175" cy="4440781"/>
            <wp:effectExtent l="0" t="0" r="0" b="0"/>
            <wp:docPr id="19505145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14558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4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BBD4B" wp14:editId="76278478">
            <wp:extent cx="2518299" cy="1667748"/>
            <wp:effectExtent l="0" t="0" r="0" b="0"/>
            <wp:docPr id="1799318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885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299" cy="166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FA8D" w14:textId="2C332412" w:rsidR="0046566B" w:rsidRPr="0046566B" w:rsidRDefault="0046566B" w:rsidP="0046566B"/>
    <w:p w14:paraId="6EAA9A94" w14:textId="00F6C132" w:rsidR="0046566B" w:rsidRDefault="0046566B" w:rsidP="0046566B"/>
    <w:p w14:paraId="26EB27A6" w14:textId="77777777" w:rsidR="006D78CE" w:rsidRPr="0046566B" w:rsidRDefault="006D78CE" w:rsidP="0046566B"/>
    <w:p w14:paraId="3EE001D8" w14:textId="3165049D" w:rsidR="0046566B" w:rsidRPr="0046566B" w:rsidRDefault="76285EFD" w:rsidP="006D78CE">
      <w:pPr>
        <w:pStyle w:val="Ttulo3"/>
      </w:pPr>
      <w:bookmarkStart w:id="19" w:name="_Router_5_Cisco"/>
      <w:bookmarkEnd w:id="19"/>
      <w:r>
        <w:t>Router 5 Cisco 2900 Series (FTX1748824B):</w:t>
      </w:r>
    </w:p>
    <w:p w14:paraId="6DC1DFA5" w14:textId="67B821E1" w:rsidR="0046566B" w:rsidRDefault="76285EFD" w:rsidP="0046566B">
      <w:r>
        <w:rPr>
          <w:noProof/>
        </w:rPr>
        <w:drawing>
          <wp:inline distT="0" distB="0" distL="0" distR="0" wp14:anchorId="5F3798E6" wp14:editId="1A9E0DC4">
            <wp:extent cx="5429250" cy="180975"/>
            <wp:effectExtent l="0" t="0" r="0" b="0"/>
            <wp:docPr id="41845106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51069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EE880" wp14:editId="5D047AEE">
            <wp:extent cx="3514725" cy="619125"/>
            <wp:effectExtent l="0" t="0" r="0" b="0"/>
            <wp:docPr id="14820129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12959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5C7E1" wp14:editId="489CB2E7">
            <wp:extent cx="2210850" cy="4276725"/>
            <wp:effectExtent l="0" t="0" r="0" b="0"/>
            <wp:docPr id="17045834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83487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8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0D8F5" wp14:editId="5E66B40C">
            <wp:extent cx="2792442" cy="4278617"/>
            <wp:effectExtent l="0" t="0" r="0" b="0"/>
            <wp:docPr id="12494779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77906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442" cy="427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8F748" wp14:editId="4D50FCE3">
            <wp:extent cx="3114675" cy="1901591"/>
            <wp:effectExtent l="0" t="0" r="0" b="0"/>
            <wp:docPr id="1889335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54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9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E1EE" w14:textId="77777777" w:rsidR="008C7F3C" w:rsidRDefault="008C7F3C" w:rsidP="0046566B"/>
    <w:p w14:paraId="0337848C" w14:textId="77777777" w:rsidR="008C7F3C" w:rsidRDefault="008C7F3C" w:rsidP="0046566B"/>
    <w:p w14:paraId="7476D773" w14:textId="77777777" w:rsidR="008C7F3C" w:rsidRDefault="008C7F3C" w:rsidP="0046566B"/>
    <w:p w14:paraId="071F0656" w14:textId="3FCCCB98" w:rsidR="008C7F3C" w:rsidRDefault="008C7F3C" w:rsidP="00925571">
      <w:pPr>
        <w:pStyle w:val="Ttulo3"/>
      </w:pPr>
      <w:bookmarkStart w:id="20" w:name="_Router_6_Cisco"/>
      <w:bookmarkEnd w:id="20"/>
      <w:r>
        <w:t>Router 6</w:t>
      </w:r>
      <w:r w:rsidR="007B646A">
        <w:t xml:space="preserve"> Cisco 2900 Series</w:t>
      </w:r>
      <w:r w:rsidR="0023513E">
        <w:t xml:space="preserve"> (FJC2047A0MD)</w:t>
      </w:r>
      <w:r>
        <w:t>:</w:t>
      </w:r>
    </w:p>
    <w:p w14:paraId="6F4F313A" w14:textId="2B546F10" w:rsidR="007B646A" w:rsidRPr="007B646A" w:rsidRDefault="005B12FA" w:rsidP="007B64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6E1187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anchor distT="0" distB="0" distL="114300" distR="114300" simplePos="0" relativeHeight="251659288" behindDoc="0" locked="0" layoutInCell="1" allowOverlap="1" wp14:anchorId="4C21CB7C" wp14:editId="5B3A3106">
            <wp:simplePos x="0" y="0"/>
            <wp:positionH relativeFrom="column">
              <wp:posOffset>3314065</wp:posOffset>
            </wp:positionH>
            <wp:positionV relativeFrom="paragraph">
              <wp:posOffset>666750</wp:posOffset>
            </wp:positionV>
            <wp:extent cx="3114136" cy="6370320"/>
            <wp:effectExtent l="0" t="0" r="0" b="0"/>
            <wp:wrapThrough wrapText="bothSides">
              <wp:wrapPolygon edited="0">
                <wp:start x="0" y="0"/>
                <wp:lineTo x="0" y="21510"/>
                <wp:lineTo x="21406" y="21510"/>
                <wp:lineTo x="21406" y="0"/>
                <wp:lineTo x="0" y="0"/>
              </wp:wrapPolygon>
            </wp:wrapThrough>
            <wp:docPr id="54" name="Imagen 54" descr="C:\Users\carlo\OneDrive - Instituto Tecnológico Superior de Ciudad Constitución\Documentos\Obsidian Vault\Pasted image 20250911081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arlo\OneDrive - Instituto Tecnológico Superior de Ciudad Constitución\Documentos\Obsidian Vault\Pasted image 20250911081507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136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B646A" w:rsidRPr="007B646A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inline distT="0" distB="0" distL="0" distR="0" wp14:anchorId="5C3B7047" wp14:editId="63FF73E4">
            <wp:extent cx="5016500" cy="342132"/>
            <wp:effectExtent l="0" t="0" r="0" b="1270"/>
            <wp:docPr id="51" name="Imagen 51" descr="C:\Users\carlo\OneDrive - Instituto Tecnológico Superior de Ciudad Constitución\Documentos\Obsidian Vault\Pasted image 20250911081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arlo\OneDrive - Instituto Tecnológico Superior de Ciudad Constitución\Documentos\Obsidian Vault\Pasted image 2025091108131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883" cy="35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F5DB" w14:textId="6BC0E491" w:rsidR="00925571" w:rsidRDefault="005B12FA" w:rsidP="009255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5B12FA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anchor distT="0" distB="0" distL="114300" distR="114300" simplePos="0" relativeHeight="251660312" behindDoc="0" locked="0" layoutInCell="1" allowOverlap="1" wp14:anchorId="63313F6C" wp14:editId="408208AD">
            <wp:simplePos x="0" y="0"/>
            <wp:positionH relativeFrom="margin">
              <wp:posOffset>215265</wp:posOffset>
            </wp:positionH>
            <wp:positionV relativeFrom="paragraph">
              <wp:posOffset>5987162</wp:posOffset>
            </wp:positionV>
            <wp:extent cx="3034665" cy="1336293"/>
            <wp:effectExtent l="0" t="0" r="0" b="0"/>
            <wp:wrapThrough wrapText="bothSides">
              <wp:wrapPolygon edited="0">
                <wp:start x="0" y="0"/>
                <wp:lineTo x="0" y="21251"/>
                <wp:lineTo x="21424" y="21251"/>
                <wp:lineTo x="21424" y="0"/>
                <wp:lineTo x="0" y="0"/>
              </wp:wrapPolygon>
            </wp:wrapThrough>
            <wp:docPr id="55" name="Imagen 55" descr="C:\Users\carlo\OneDrive - Instituto Tecnológico Superior de Ciudad Constitución\Documentos\Obsidian Vault\Pasted image 20250911081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arlo\OneDrive - Instituto Tecnológico Superior de Ciudad Constitución\Documentos\Obsidian Vault\Pasted image 2025091108160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7" cy="133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5571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inline distT="0" distB="0" distL="0" distR="0" wp14:anchorId="6EB0154E" wp14:editId="4E55FEF0">
            <wp:extent cx="3078480" cy="1201708"/>
            <wp:effectExtent l="0" t="0" r="7620" b="0"/>
            <wp:docPr id="52" name="Imagen 52" descr="C:\Users\carlo\OneDrive - Instituto Tecnológico Superior de Ciudad Constitución\Documentos\Obsidian Vault\Pasted image 20250911091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arlo\OneDrive - Instituto Tecnológico Superior de Ciudad Constitución\Documentos\Obsidian Vault\Pasted image 20250911091223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000" cy="120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1187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inline distT="0" distB="0" distL="0" distR="0" wp14:anchorId="49634ACF" wp14:editId="0139D4E6">
            <wp:extent cx="2927037" cy="4762500"/>
            <wp:effectExtent l="0" t="0" r="6985" b="0"/>
            <wp:docPr id="53" name="Imagen 53" descr="C:\Users\carlo\OneDrive - Instituto Tecnológico Superior de Ciudad Constitución\Documentos\Obsidian Vault\Pasted image 20250911081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arlo\OneDrive - Instituto Tecnológico Superior de Ciudad Constitución\Documentos\Obsidian Vault\Pasted image 20250911081441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745" cy="476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023E0" w14:textId="5AC0DD0B" w:rsidR="006E1187" w:rsidRPr="006E1187" w:rsidRDefault="006E1187" w:rsidP="006E11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47883A53" w14:textId="324DEB5C" w:rsidR="006E1187" w:rsidRPr="006E1187" w:rsidRDefault="006E1187" w:rsidP="006E11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777BDF69" w14:textId="3A2417E8" w:rsidR="008C7F3C" w:rsidRDefault="008C7F3C" w:rsidP="004B4BBE">
      <w:pPr>
        <w:pStyle w:val="Ttulo3"/>
      </w:pPr>
      <w:bookmarkStart w:id="21" w:name="_Router_7_Cisco"/>
      <w:bookmarkEnd w:id="21"/>
      <w:r>
        <w:t>Router 7</w:t>
      </w:r>
      <w:r w:rsidR="009E16E7">
        <w:t xml:space="preserve"> Cisco 2900 Series (FJC2046</w:t>
      </w:r>
      <w:r w:rsidR="0018369A">
        <w:t>A147</w:t>
      </w:r>
      <w:r w:rsidR="009E16E7">
        <w:t>)</w:t>
      </w:r>
      <w:r>
        <w:t>:</w:t>
      </w:r>
    </w:p>
    <w:p w14:paraId="17286E42" w14:textId="46CE6120" w:rsidR="0018369A" w:rsidRPr="0018369A" w:rsidRDefault="0018369A" w:rsidP="0018369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18369A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inline distT="0" distB="0" distL="0" distR="0" wp14:anchorId="1FB5A931" wp14:editId="637EC2F8">
            <wp:extent cx="4880231" cy="192758"/>
            <wp:effectExtent l="0" t="0" r="0" b="0"/>
            <wp:docPr id="56" name="Imagen 56" descr="C:\Users\carlo\OneDrive - Instituto Tecnológico Superior de Ciudad Constitución\Documentos\Obsidian Vault\Pasted image 20250911090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arlo\OneDrive - Instituto Tecnológico Superior de Ciudad Constitución\Documentos\Obsidian Vault\Pasted image 20250911090209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08" cy="21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1C2BF" w14:textId="2DD6332F" w:rsidR="004B4BBE" w:rsidRDefault="0032688A" w:rsidP="004B4B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23371B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anchor distT="0" distB="0" distL="114300" distR="114300" simplePos="0" relativeHeight="251661336" behindDoc="0" locked="0" layoutInCell="1" allowOverlap="1" wp14:anchorId="4309BF1B" wp14:editId="111FB851">
            <wp:simplePos x="0" y="0"/>
            <wp:positionH relativeFrom="column">
              <wp:posOffset>3301365</wp:posOffset>
            </wp:positionH>
            <wp:positionV relativeFrom="paragraph">
              <wp:posOffset>12065</wp:posOffset>
            </wp:positionV>
            <wp:extent cx="2171065" cy="4672965"/>
            <wp:effectExtent l="0" t="0" r="635" b="0"/>
            <wp:wrapThrough wrapText="bothSides">
              <wp:wrapPolygon edited="0">
                <wp:start x="0" y="0"/>
                <wp:lineTo x="0" y="21486"/>
                <wp:lineTo x="21417" y="21486"/>
                <wp:lineTo x="21417" y="0"/>
                <wp:lineTo x="0" y="0"/>
              </wp:wrapPolygon>
            </wp:wrapThrough>
            <wp:docPr id="59" name="Imagen 59" descr="C:\Users\carlo\OneDrive - Instituto Tecnológico Superior de Ciudad Constitución\Documentos\Obsidian Vault\Pasted image 20250911090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arlo\OneDrive - Instituto Tecnológico Superior de Ciudad Constitución\Documentos\Obsidian Vault\Pasted image 20250911090119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46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B4BBE" w:rsidRPr="004B4BBE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inline distT="0" distB="0" distL="0" distR="0" wp14:anchorId="76795DD6" wp14:editId="253DEA96">
            <wp:extent cx="2506134" cy="868310"/>
            <wp:effectExtent l="0" t="0" r="8890" b="8255"/>
            <wp:docPr id="57" name="Imagen 57" descr="C:\Users\carlo\OneDrive - Instituto Tecnológico Superior de Ciudad Constitución\Documentos\Obsidian Vault\Pasted image 20250911090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arlo\OneDrive - Instituto Tecnológico Superior de Ciudad Constitución\Documentos\Obsidian Vault\Pasted image 2025091109030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329" cy="8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63996" w14:textId="08879874" w:rsidR="009E7405" w:rsidRDefault="0032688A" w:rsidP="009E74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  <w:r w:rsidRPr="0032688A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anchor distT="0" distB="0" distL="114300" distR="114300" simplePos="0" relativeHeight="251662360" behindDoc="0" locked="0" layoutInCell="1" allowOverlap="1" wp14:anchorId="02473177" wp14:editId="12972895">
            <wp:simplePos x="0" y="0"/>
            <wp:positionH relativeFrom="margin">
              <wp:posOffset>2980055</wp:posOffset>
            </wp:positionH>
            <wp:positionV relativeFrom="paragraph">
              <wp:posOffset>3631565</wp:posOffset>
            </wp:positionV>
            <wp:extent cx="2449195" cy="2783205"/>
            <wp:effectExtent l="0" t="0" r="8255" b="0"/>
            <wp:wrapThrough wrapText="bothSides">
              <wp:wrapPolygon edited="0">
                <wp:start x="0" y="0"/>
                <wp:lineTo x="0" y="21437"/>
                <wp:lineTo x="21505" y="21437"/>
                <wp:lineTo x="21505" y="0"/>
                <wp:lineTo x="0" y="0"/>
              </wp:wrapPolygon>
            </wp:wrapThrough>
            <wp:docPr id="60" name="Imagen 60" descr="C:\Users\carlo\OneDrive - Instituto Tecnológico Superior de Ciudad Constitución\Documentos\Obsidian Vault\Pasted image 20250911090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arlo\OneDrive - Instituto Tecnológico Superior de Ciudad Constitución\Documentos\Obsidian Vault\Pasted image 20250911090123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405" w:rsidRPr="009E7405">
        <w:rPr>
          <w:rFonts w:ascii="Times New Roman" w:eastAsia="Times New Roman" w:hAnsi="Times New Roman" w:cs="Times New Roman"/>
          <w:noProof/>
          <w:kern w:val="0"/>
          <w:lang w:eastAsia="es-MX"/>
          <w14:ligatures w14:val="none"/>
        </w:rPr>
        <w:drawing>
          <wp:inline distT="0" distB="0" distL="0" distR="0" wp14:anchorId="0387A79F" wp14:editId="7E52F743">
            <wp:extent cx="2566702" cy="4207933"/>
            <wp:effectExtent l="0" t="0" r="5080" b="2540"/>
            <wp:docPr id="58" name="Imagen 58" descr="C:\Users\carlo\OneDrive - Instituto Tecnológico Superior de Ciudad Constitución\Documentos\Obsidian Vault\Pasted image 20250911090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arlo\OneDrive - Instituto Tecnológico Superior de Ciudad Constitución\Documentos\Obsidian Vault\Pasted image 20250911090020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271" cy="421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4B1F" w14:textId="77E9A5B0" w:rsidR="0023371B" w:rsidRPr="0023371B" w:rsidRDefault="0023371B" w:rsidP="002337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794BE989" w14:textId="1E5D9E1E" w:rsidR="0023371B" w:rsidRPr="009E7405" w:rsidRDefault="0023371B" w:rsidP="009E74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28F51DAA" w14:textId="5D080B6E" w:rsidR="0032688A" w:rsidRPr="0032688A" w:rsidRDefault="0032688A" w:rsidP="003268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5CBBD1D8" w14:textId="77777777" w:rsidR="009E7405" w:rsidRPr="004B4BBE" w:rsidRDefault="009E7405" w:rsidP="004B4B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MX"/>
          <w14:ligatures w14:val="none"/>
        </w:rPr>
      </w:pPr>
    </w:p>
    <w:p w14:paraId="58F01DC0" w14:textId="77777777" w:rsidR="004B4BBE" w:rsidRDefault="004B4BBE" w:rsidP="0046566B"/>
    <w:p w14:paraId="50BC52DB" w14:textId="77777777" w:rsidR="0032688A" w:rsidRDefault="0032688A" w:rsidP="0046566B"/>
    <w:p w14:paraId="30E1446B" w14:textId="567828C0" w:rsidR="0032688A" w:rsidRDefault="008C7F3C" w:rsidP="00584B5C">
      <w:pPr>
        <w:pStyle w:val="Ttulo3"/>
      </w:pPr>
      <w:bookmarkStart w:id="22" w:name="_Router_8_Cisco"/>
      <w:bookmarkEnd w:id="22"/>
      <w:r>
        <w:t>Router 8</w:t>
      </w:r>
      <w:r w:rsidR="009E16E7">
        <w:t xml:space="preserve"> Cisco 2900 Series (</w:t>
      </w:r>
      <w:r w:rsidR="00584B5C">
        <w:t>FJC2047A0ME</w:t>
      </w:r>
      <w:r w:rsidR="009E16E7">
        <w:t>):</w:t>
      </w:r>
    </w:p>
    <w:p w14:paraId="180989B6" w14:textId="3D0D3F59" w:rsidR="00F42B87" w:rsidRDefault="00F42B87" w:rsidP="00F42B87">
      <w:pPr>
        <w:pStyle w:val="NormalWeb"/>
      </w:pPr>
      <w:r>
        <w:rPr>
          <w:noProof/>
        </w:rPr>
        <w:drawing>
          <wp:inline distT="0" distB="0" distL="0" distR="0" wp14:anchorId="0B3C0146" wp14:editId="0ED12E76">
            <wp:extent cx="5323115" cy="435410"/>
            <wp:effectExtent l="0" t="0" r="0" b="3175"/>
            <wp:docPr id="62" name="Imagen 62" descr="C:\Users\carlo\OneDrive - Instituto Tecnológico Superior de Ciudad Constitución\Documentos\Obsidian Vault\Pasted image 20250911083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arlo\OneDrive - Instituto Tecnológico Superior de Ciudad Constitución\Documentos\Obsidian Vault\Pasted image 20250911083558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79" cy="43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6A683" w14:textId="745A29A4" w:rsidR="00AA618A" w:rsidRDefault="00C353EE" w:rsidP="00AA618A">
      <w:pPr>
        <w:pStyle w:val="NormalWeb"/>
      </w:pPr>
      <w:r>
        <w:rPr>
          <w:noProof/>
        </w:rPr>
        <w:drawing>
          <wp:anchor distT="0" distB="0" distL="114300" distR="114300" simplePos="0" relativeHeight="251663384" behindDoc="0" locked="0" layoutInCell="1" allowOverlap="1" wp14:anchorId="36E1FFE1" wp14:editId="0BE67719">
            <wp:simplePos x="0" y="0"/>
            <wp:positionH relativeFrom="column">
              <wp:posOffset>3295650</wp:posOffset>
            </wp:positionH>
            <wp:positionV relativeFrom="paragraph">
              <wp:posOffset>9525</wp:posOffset>
            </wp:positionV>
            <wp:extent cx="2502535" cy="4560570"/>
            <wp:effectExtent l="0" t="0" r="0" b="0"/>
            <wp:wrapThrough wrapText="bothSides">
              <wp:wrapPolygon edited="0">
                <wp:start x="0" y="0"/>
                <wp:lineTo x="0" y="21474"/>
                <wp:lineTo x="21375" y="21474"/>
                <wp:lineTo x="21375" y="0"/>
                <wp:lineTo x="0" y="0"/>
              </wp:wrapPolygon>
            </wp:wrapThrough>
            <wp:docPr id="604623617" name="Imagen 604623617" descr="C:\Users\carlo\OneDrive - Instituto Tecnológico Superior de Ciudad Constitución\Documentos\Obsidian Vault\Pasted image 20250911084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arlo\OneDrive - Instituto Tecnológico Superior de Ciudad Constitución\Documentos\Obsidian Vault\Pasted image 20250911084720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35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618A">
        <w:rPr>
          <w:noProof/>
        </w:rPr>
        <w:drawing>
          <wp:inline distT="0" distB="0" distL="0" distR="0" wp14:anchorId="41681126" wp14:editId="09E4BD0D">
            <wp:extent cx="2764971" cy="966766"/>
            <wp:effectExtent l="0" t="0" r="0" b="5080"/>
            <wp:docPr id="63" name="Imagen 63" descr="C:\Users\carlo\OneDrive - Instituto Tecnológico Superior de Ciudad Constitución\Documentos\Obsidian Vault\Pasted image 20250911083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arlo\OneDrive - Instituto Tecnológico Superior de Ciudad Constitución\Documentos\Obsidian Vault\Pasted image 20250911083745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761" cy="9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4556" w14:textId="235F0669" w:rsidR="00D7025E" w:rsidRDefault="00C353EE" w:rsidP="00D7025E">
      <w:pPr>
        <w:pStyle w:val="NormalWeb"/>
      </w:pPr>
      <w:r>
        <w:rPr>
          <w:noProof/>
        </w:rPr>
        <w:drawing>
          <wp:anchor distT="0" distB="0" distL="114300" distR="114300" simplePos="0" relativeHeight="251664408" behindDoc="0" locked="0" layoutInCell="1" allowOverlap="1" wp14:anchorId="736FD3E3" wp14:editId="283FD577">
            <wp:simplePos x="0" y="0"/>
            <wp:positionH relativeFrom="margin">
              <wp:align>right</wp:align>
            </wp:positionH>
            <wp:positionV relativeFrom="paragraph">
              <wp:posOffset>3392805</wp:posOffset>
            </wp:positionV>
            <wp:extent cx="2072640" cy="2679065"/>
            <wp:effectExtent l="0" t="0" r="3810" b="6985"/>
            <wp:wrapThrough wrapText="bothSides">
              <wp:wrapPolygon edited="0">
                <wp:start x="0" y="0"/>
                <wp:lineTo x="0" y="21503"/>
                <wp:lineTo x="21441" y="21503"/>
                <wp:lineTo x="21441" y="0"/>
                <wp:lineTo x="0" y="0"/>
              </wp:wrapPolygon>
            </wp:wrapThrough>
            <wp:docPr id="604623618" name="Imagen 604623618" descr="C:\Users\carlo\OneDrive - Instituto Tecnológico Superior de Ciudad Constitución\Documentos\Obsidian Vault\Pasted image 20250911084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arlo\OneDrive - Instituto Tecnológico Superior de Ciudad Constitución\Documentos\Obsidian Vault\Pasted image 20250911084723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25E">
        <w:rPr>
          <w:noProof/>
        </w:rPr>
        <w:drawing>
          <wp:inline distT="0" distB="0" distL="0" distR="0" wp14:anchorId="208ED0D5" wp14:editId="57BD422D">
            <wp:extent cx="2688771" cy="4577969"/>
            <wp:effectExtent l="0" t="0" r="0" b="0"/>
            <wp:docPr id="604623616" name="Imagen 604623616" descr="C:\Users\carlo\OneDrive - Instituto Tecnológico Superior de Ciudad Constitución\Documentos\Obsidian Vault\Pasted image 20250911084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arlo\OneDrive - Instituto Tecnológico Superior de Ciudad Constitución\Documentos\Obsidian Vault\Pasted image 20250911084636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832" cy="458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D39E" w14:textId="7F3FFEDF" w:rsidR="00C33D13" w:rsidRDefault="00C33D13" w:rsidP="00C33D13">
      <w:pPr>
        <w:pStyle w:val="NormalWeb"/>
      </w:pPr>
    </w:p>
    <w:p w14:paraId="6A101133" w14:textId="77777777" w:rsidR="00B94C01" w:rsidRPr="0046566B" w:rsidRDefault="00B94C01" w:rsidP="0046566B"/>
    <w:p w14:paraId="242093C4" w14:textId="507E9676" w:rsidR="00C353EE" w:rsidRDefault="00C353EE" w:rsidP="00C353EE">
      <w:pPr>
        <w:pStyle w:val="NormalWeb"/>
      </w:pPr>
    </w:p>
    <w:p w14:paraId="70E3E949" w14:textId="5316A5D7" w:rsidR="0046566B" w:rsidRDefault="0046566B" w:rsidP="69E0BC46"/>
    <w:p w14:paraId="4E8EBDC9" w14:textId="77777777" w:rsidR="006D78CE" w:rsidRPr="0046566B" w:rsidRDefault="006D78CE" w:rsidP="69E0BC46"/>
    <w:p w14:paraId="7B5BCD58" w14:textId="51B45E56" w:rsidR="0046566B" w:rsidRPr="0046566B" w:rsidRDefault="5153A14C" w:rsidP="006D78CE">
      <w:pPr>
        <w:pStyle w:val="Ttulo3"/>
      </w:pPr>
      <w:bookmarkStart w:id="23" w:name="_Router_Cisco_System"/>
      <w:bookmarkEnd w:id="23"/>
      <w:r>
        <w:t xml:space="preserve">Router </w:t>
      </w:r>
      <w:r w:rsidR="44AF0703">
        <w:t xml:space="preserve">Cisco </w:t>
      </w:r>
      <w:proofErr w:type="spellStart"/>
      <w:r w:rsidR="44AF0703">
        <w:t>System</w:t>
      </w:r>
      <w:proofErr w:type="spellEnd"/>
      <w:r w:rsidR="44AF0703">
        <w:t xml:space="preserve"> ISR4221 (FJC26422GW9)</w:t>
      </w:r>
      <w:r>
        <w:t>:</w:t>
      </w:r>
    </w:p>
    <w:p w14:paraId="4F581804" w14:textId="11E1DC88" w:rsidR="00E21A44" w:rsidRDefault="1C28EF84" w:rsidP="00E21A44">
      <w:r>
        <w:rPr>
          <w:noProof/>
        </w:rPr>
        <w:drawing>
          <wp:inline distT="0" distB="0" distL="0" distR="0" wp14:anchorId="70E6E00D" wp14:editId="3C3B0F82">
            <wp:extent cx="5619750" cy="152400"/>
            <wp:effectExtent l="0" t="0" r="0" b="0"/>
            <wp:docPr id="10045356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5665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87367" wp14:editId="3E78C026">
            <wp:extent cx="1578881" cy="2382455"/>
            <wp:effectExtent l="0" t="0" r="0" b="0"/>
            <wp:docPr id="115456054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60546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881" cy="23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B1B11" wp14:editId="203DEB3B">
            <wp:extent cx="2079478" cy="2386949"/>
            <wp:effectExtent l="0" t="0" r="0" b="0"/>
            <wp:docPr id="10082725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7250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478" cy="238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4492A" wp14:editId="25D540F8">
            <wp:extent cx="2342222" cy="2714953"/>
            <wp:effectExtent l="0" t="0" r="0" b="0"/>
            <wp:docPr id="19676463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46385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222" cy="271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0F991" wp14:editId="40ED2831">
            <wp:extent cx="1201079" cy="2694435"/>
            <wp:effectExtent l="0" t="0" r="0" b="0"/>
            <wp:docPr id="17597031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03129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079" cy="26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1230" w14:textId="77777777" w:rsidR="00D81AC2" w:rsidRDefault="00D81AC2" w:rsidP="00E21A44"/>
    <w:p w14:paraId="42BFA1C9" w14:textId="77777777" w:rsidR="00D81AC2" w:rsidRDefault="00D81AC2" w:rsidP="00E21A44"/>
    <w:p w14:paraId="1B0E874B" w14:textId="77777777" w:rsidR="00D81AC2" w:rsidRDefault="00D81AC2" w:rsidP="00E21A44"/>
    <w:p w14:paraId="35539BBB" w14:textId="4C2ED0C5" w:rsidR="00325FBD" w:rsidRDefault="00325FBD" w:rsidP="00325FBD">
      <w:pPr>
        <w:pStyle w:val="Ttulo3"/>
      </w:pPr>
      <w:bookmarkStart w:id="24" w:name="_Router_Cisco_4200"/>
      <w:bookmarkEnd w:id="24"/>
      <w:r>
        <w:rPr>
          <w:noProof/>
        </w:rPr>
        <w:drawing>
          <wp:anchor distT="0" distB="0" distL="114300" distR="114300" simplePos="0" relativeHeight="251658261" behindDoc="0" locked="0" layoutInCell="1" allowOverlap="1" wp14:anchorId="4B109236" wp14:editId="6A04445B">
            <wp:simplePos x="0" y="0"/>
            <wp:positionH relativeFrom="column">
              <wp:posOffset>3002461</wp:posOffset>
            </wp:positionH>
            <wp:positionV relativeFrom="paragraph">
              <wp:posOffset>5534</wp:posOffset>
            </wp:positionV>
            <wp:extent cx="2794736" cy="3265715"/>
            <wp:effectExtent l="0" t="0" r="5715" b="0"/>
            <wp:wrapThrough wrapText="bothSides">
              <wp:wrapPolygon edited="0">
                <wp:start x="0" y="0"/>
                <wp:lineTo x="0" y="21424"/>
                <wp:lineTo x="21497" y="21424"/>
                <wp:lineTo x="21497" y="0"/>
                <wp:lineTo x="0" y="0"/>
              </wp:wrapPolygon>
            </wp:wrapThrough>
            <wp:docPr id="43" name="Imagen 43" descr="C:\Users\carlo\OneDrive - Instituto Tecnológico Superior de Ciudad Constitución\Documentos\Obsidian Vault\Pasted image 20250911094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arlo\OneDrive - Instituto Tecnológico Superior de Ciudad Constitución\Documentos\Obsidian Vault\Pasted image 20250911094157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36" cy="326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1AC2">
        <w:t>Router Cisco 4200 Series (FJC26422GWJ):</w:t>
      </w:r>
      <w:r>
        <w:t xml:space="preserve"> </w:t>
      </w:r>
    </w:p>
    <w:p w14:paraId="2C001556" w14:textId="4DED8FD7" w:rsidR="00D81AC2" w:rsidRDefault="00325FBD" w:rsidP="006D78CE">
      <w:pPr>
        <w:pStyle w:val="Ttulo3"/>
      </w:pPr>
      <w:r w:rsidRPr="00325FBD">
        <w:drawing>
          <wp:inline distT="0" distB="0" distL="0" distR="0" wp14:anchorId="28D5FF29" wp14:editId="7B616120">
            <wp:extent cx="1382486" cy="55999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84881" cy="56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8681" w14:textId="4751E228" w:rsidR="00D81AC2" w:rsidRDefault="001703C4" w:rsidP="00D81AC2">
      <w:pPr>
        <w:pStyle w:val="NormalWeb"/>
      </w:pPr>
      <w:r>
        <w:rPr>
          <w:noProof/>
        </w:rPr>
        <w:drawing>
          <wp:anchor distT="0" distB="0" distL="114300" distR="114300" simplePos="0" relativeHeight="251658262" behindDoc="0" locked="0" layoutInCell="1" allowOverlap="1" wp14:anchorId="1E20FBF7" wp14:editId="17025522">
            <wp:simplePos x="0" y="0"/>
            <wp:positionH relativeFrom="margin">
              <wp:align>right</wp:align>
            </wp:positionH>
            <wp:positionV relativeFrom="paragraph">
              <wp:posOffset>2559504</wp:posOffset>
            </wp:positionV>
            <wp:extent cx="2362200" cy="3159125"/>
            <wp:effectExtent l="0" t="0" r="0" b="3175"/>
            <wp:wrapThrough wrapText="bothSides">
              <wp:wrapPolygon edited="0">
                <wp:start x="0" y="0"/>
                <wp:lineTo x="0" y="21491"/>
                <wp:lineTo x="21426" y="21491"/>
                <wp:lineTo x="21426" y="0"/>
                <wp:lineTo x="0" y="0"/>
              </wp:wrapPolygon>
            </wp:wrapThrough>
            <wp:docPr id="45" name="Imagen 45" descr="C:\Users\carlo\OneDrive - Instituto Tecnológico Superior de Ciudad Constitución\Documentos\Obsidian Vault\Pasted image 20250911094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arlo\OneDrive - Instituto Tecnológico Superior de Ciudad Constitución\Documentos\Obsidian Vault\Pasted image 20250911094210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63" behindDoc="0" locked="0" layoutInCell="1" allowOverlap="1" wp14:anchorId="2D3EBB83" wp14:editId="25FE7F80">
            <wp:simplePos x="0" y="0"/>
            <wp:positionH relativeFrom="margin">
              <wp:align>left</wp:align>
            </wp:positionH>
            <wp:positionV relativeFrom="paragraph">
              <wp:posOffset>3518535</wp:posOffset>
            </wp:positionV>
            <wp:extent cx="2755900" cy="2851785"/>
            <wp:effectExtent l="0" t="0" r="6350" b="5715"/>
            <wp:wrapThrough wrapText="bothSides">
              <wp:wrapPolygon edited="0">
                <wp:start x="0" y="0"/>
                <wp:lineTo x="0" y="21499"/>
                <wp:lineTo x="21500" y="21499"/>
                <wp:lineTo x="21500" y="0"/>
                <wp:lineTo x="0" y="0"/>
              </wp:wrapPolygon>
            </wp:wrapThrough>
            <wp:docPr id="44" name="Imagen 44" descr="C:\Users\carlo\OneDrive - Instituto Tecnológico Superior de Ciudad Constitución\Documentos\Obsidian Vault\Pasted image 20250911094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arlo\OneDrive - Instituto Tecnológico Superior de Ciudad Constitución\Documentos\Obsidian Vault\Pasted image 20250911094204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1AC2">
        <w:rPr>
          <w:noProof/>
        </w:rPr>
        <w:drawing>
          <wp:inline distT="0" distB="0" distL="0" distR="0" wp14:anchorId="72B9006F" wp14:editId="2DEC8B2B">
            <wp:extent cx="2740510" cy="3309257"/>
            <wp:effectExtent l="0" t="0" r="3175" b="5715"/>
            <wp:docPr id="42" name="Imagen 42" descr="C:\Users\carlo\OneDrive - Instituto Tecnológico Superior de Ciudad Constitución\Documentos\Obsidian Vault\Pasted image 2025091109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arlo\OneDrive - Instituto Tecnológico Superior de Ciudad Constitución\Documentos\Obsidian Vault\Pasted image 20250911094152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076" cy="332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09FE" w14:textId="4BCF8EE1" w:rsidR="00CF0673" w:rsidRDefault="00CF0673" w:rsidP="00CF0673">
      <w:pPr>
        <w:pStyle w:val="NormalWeb"/>
      </w:pPr>
    </w:p>
    <w:p w14:paraId="726EE993" w14:textId="7F4E1AFA" w:rsidR="001703C4" w:rsidRDefault="001703C4" w:rsidP="001703C4">
      <w:pPr>
        <w:pStyle w:val="NormalWeb"/>
      </w:pPr>
      <w:r w:rsidRPr="001703C4">
        <w:t xml:space="preserve"> </w:t>
      </w:r>
    </w:p>
    <w:p w14:paraId="5AAC6E19" w14:textId="0D7CF321" w:rsidR="003E41B1" w:rsidRDefault="003E41B1" w:rsidP="003E41B1">
      <w:pPr>
        <w:pStyle w:val="NormalWeb"/>
      </w:pPr>
    </w:p>
    <w:p w14:paraId="3F5DF7A9" w14:textId="77777777" w:rsidR="003E41B1" w:rsidRDefault="003E41B1" w:rsidP="00CF0673">
      <w:pPr>
        <w:pStyle w:val="NormalWeb"/>
      </w:pPr>
    </w:p>
    <w:p w14:paraId="490BEE08" w14:textId="77777777" w:rsidR="00CF0673" w:rsidRDefault="00CF0673" w:rsidP="00D81AC2">
      <w:pPr>
        <w:pStyle w:val="NormalWeb"/>
      </w:pPr>
    </w:p>
    <w:p w14:paraId="384B01BC" w14:textId="218492EC" w:rsidR="00E21A44" w:rsidRDefault="00E21A44" w:rsidP="00E21A44"/>
    <w:p w14:paraId="00CDECA8" w14:textId="2EEAE854" w:rsidR="00E21A44" w:rsidRDefault="00E21A44" w:rsidP="00E21A44"/>
    <w:p w14:paraId="02619662" w14:textId="330B3BB5" w:rsidR="14E71F6B" w:rsidRDefault="14E71F6B"/>
    <w:p w14:paraId="6F6426A5" w14:textId="50FE6080" w:rsidR="14E71F6B" w:rsidRDefault="00325FBD">
      <w:r>
        <w:rPr>
          <w:noProof/>
        </w:rPr>
        <w:drawing>
          <wp:anchor distT="0" distB="0" distL="114300" distR="114300" simplePos="0" relativeHeight="251658264" behindDoc="0" locked="0" layoutInCell="1" allowOverlap="1" wp14:anchorId="517599C5" wp14:editId="59E6AF7A">
            <wp:simplePos x="0" y="0"/>
            <wp:positionH relativeFrom="margin">
              <wp:posOffset>487045</wp:posOffset>
            </wp:positionH>
            <wp:positionV relativeFrom="paragraph">
              <wp:posOffset>44450</wp:posOffset>
            </wp:positionV>
            <wp:extent cx="4092575" cy="994410"/>
            <wp:effectExtent l="0" t="0" r="3175" b="0"/>
            <wp:wrapThrough wrapText="bothSides">
              <wp:wrapPolygon edited="0">
                <wp:start x="0" y="0"/>
                <wp:lineTo x="0" y="21103"/>
                <wp:lineTo x="21516" y="21103"/>
                <wp:lineTo x="21516" y="0"/>
                <wp:lineTo x="0" y="0"/>
              </wp:wrapPolygon>
            </wp:wrapThrough>
            <wp:docPr id="46" name="Imagen 46" descr="C:\Users\carlo\OneDrive - Instituto Tecnológico Superior de Ciudad Constitución\Documentos\Obsidian Vault\Pasted image 20250911094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arlo\OneDrive - Instituto Tecnológico Superior de Ciudad Constitución\Documentos\Obsidian Vault\Pasted image 20250911094213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57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90A83" w14:textId="2F2BF1CF" w:rsidR="00A6391F" w:rsidRDefault="00A6391F" w:rsidP="00A6391F">
      <w:pPr>
        <w:pStyle w:val="NormalWeb"/>
      </w:pPr>
    </w:p>
    <w:p w14:paraId="5E1981A6" w14:textId="707AE78D" w:rsidR="003C5F85" w:rsidRDefault="003C5F85" w:rsidP="00E21A44"/>
    <w:p w14:paraId="46CA0D34" w14:textId="196CFCCF" w:rsidR="00EE4388" w:rsidRDefault="00EE4388" w:rsidP="00780E79">
      <w:pPr>
        <w:pStyle w:val="Ttulo3"/>
      </w:pPr>
      <w:bookmarkStart w:id="25" w:name="_Switch_Catalyst_2950"/>
      <w:bookmarkEnd w:id="25"/>
      <w:r>
        <w:t>Switch Catalyst 2950</w:t>
      </w:r>
      <w:r w:rsidR="00BD40D7">
        <w:t xml:space="preserve"> Series (FOC0935</w:t>
      </w:r>
      <w:r w:rsidR="00D620E4">
        <w:t>Z4FN</w:t>
      </w:r>
      <w:r w:rsidR="00BD40D7">
        <w:t>):</w:t>
      </w:r>
    </w:p>
    <w:p w14:paraId="0DD18241" w14:textId="3F893DB9" w:rsidR="00BD40D7" w:rsidRDefault="00BD40D7" w:rsidP="00BD40D7">
      <w:pPr>
        <w:pStyle w:val="NormalWeb"/>
      </w:pPr>
      <w:r>
        <w:rPr>
          <w:noProof/>
        </w:rPr>
        <w:drawing>
          <wp:inline distT="0" distB="0" distL="0" distR="0" wp14:anchorId="4B0EB20D" wp14:editId="3FCE1A0C">
            <wp:extent cx="5446303" cy="371475"/>
            <wp:effectExtent l="0" t="0" r="2540" b="0"/>
            <wp:docPr id="604623619" name="Imagen 604623619" descr="C:\Users\carlo\OneDrive - Instituto Tecnológico Superior de Ciudad Constitución\Documentos\Obsidian Vault\Pasted image 20250912085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arlo\OneDrive - Instituto Tecnológico Superior de Ciudad Constitución\Documentos\Obsidian Vault\Pasted image 20250912085425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44" cy="37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6B38" w14:textId="7655B46F" w:rsidR="00DA07A7" w:rsidRDefault="00D620E4" w:rsidP="00DA07A7">
      <w:pPr>
        <w:pStyle w:val="NormalWeb"/>
      </w:pPr>
      <w:r>
        <w:rPr>
          <w:noProof/>
        </w:rPr>
        <w:drawing>
          <wp:inline distT="0" distB="0" distL="0" distR="0" wp14:anchorId="676A98ED" wp14:editId="1AC76494">
            <wp:extent cx="3390900" cy="276225"/>
            <wp:effectExtent l="0" t="0" r="0" b="9525"/>
            <wp:docPr id="604623620" name="Imagen 604623620" descr="C:\Users\carlo\OneDrive - Instituto Tecnológico Superior de Ciudad Constitución\Documentos\Obsidian Vault\Pasted image 20250912085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arlo\OneDrive - Instituto Tecnológico Superior de Ciudad Constitución\Documentos\Obsidian Vault\Pasted image 20250912085449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8B85" w14:textId="7612CC9C" w:rsidR="00DA07A7" w:rsidRDefault="00DA07A7" w:rsidP="00DA07A7">
      <w:pPr>
        <w:pStyle w:val="NormalWeb"/>
      </w:pPr>
      <w:r>
        <w:rPr>
          <w:noProof/>
        </w:rPr>
        <w:drawing>
          <wp:inline distT="0" distB="0" distL="0" distR="0" wp14:anchorId="35D25C88" wp14:editId="5BD58529">
            <wp:extent cx="2975377" cy="5771516"/>
            <wp:effectExtent l="0" t="0" r="0" b="635"/>
            <wp:docPr id="604623621" name="Imagen 604623621" descr="C:\Users\carlo\OneDrive - Instituto Tecnológico Superior de Ciudad Constitución\Documentos\Obsidian Vault\Pasted image 20250912085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arlo\OneDrive - Instituto Tecnológico Superior de Ciudad Constitución\Documentos\Obsidian Vault\Pasted image 20250912085608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87" cy="580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06B0A" wp14:editId="6EDFA991">
            <wp:extent cx="2455952" cy="4693920"/>
            <wp:effectExtent l="0" t="0" r="1905" b="0"/>
            <wp:docPr id="604623622" name="Imagen 604623622" descr="C:\Users\carlo\OneDrive - Instituto Tecnológico Superior de Ciudad Constitución\Documentos\Obsidian Vault\Pasted image 20250912085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arlo\OneDrive - Instituto Tecnológico Superior de Ciudad Constitución\Documentos\Obsidian Vault\Pasted image 20250912085611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77" cy="471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07393" w14:textId="1CBDBB12" w:rsidR="00D620E4" w:rsidRDefault="00DA07A7" w:rsidP="00780E79">
      <w:pPr>
        <w:pStyle w:val="Ttulo3"/>
      </w:pPr>
      <w:bookmarkStart w:id="26" w:name="_Switch_1900_Series:"/>
      <w:bookmarkEnd w:id="26"/>
      <w:r>
        <w:t>Switch 1900 Series</w:t>
      </w:r>
      <w:r w:rsidR="00780E79">
        <w:t>:</w:t>
      </w:r>
    </w:p>
    <w:p w14:paraId="1640CFBB" w14:textId="5A4B17D1" w:rsidR="00BD40D7" w:rsidRPr="00301AFD" w:rsidRDefault="00780E79" w:rsidP="00301AFD">
      <w:pPr>
        <w:pStyle w:val="NormalWeb"/>
        <w:rPr>
          <w:u w:val="single"/>
        </w:rPr>
      </w:pPr>
      <w:r>
        <w:rPr>
          <w:noProof/>
        </w:rPr>
        <w:drawing>
          <wp:inline distT="0" distB="0" distL="0" distR="0" wp14:anchorId="2734DF27" wp14:editId="2C1D7864">
            <wp:extent cx="2997122" cy="371475"/>
            <wp:effectExtent l="0" t="0" r="0" b="0"/>
            <wp:docPr id="604623623" name="Imagen 604623623" descr="C:\Users\carlo\OneDrive - Instituto Tecnológico Superior de Ciudad Constitución\Documentos\Obsidian Vault\Pasted image 20250918095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arlo\OneDrive - Instituto Tecnológico Superior de Ciudad Constitución\Documentos\Obsidian Vault\Pasted image 20250918095126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919" cy="37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40D7" w:rsidRPr="00301AFD">
      <w:headerReference w:type="default" r:id="rId151"/>
      <w:footerReference w:type="default" r:id="rId15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E825D8" w14:textId="77777777" w:rsidR="00DA5889" w:rsidRDefault="00DA5889">
      <w:pPr>
        <w:spacing w:after="0" w:line="240" w:lineRule="auto"/>
      </w:pPr>
      <w:r>
        <w:separator/>
      </w:r>
    </w:p>
  </w:endnote>
  <w:endnote w:type="continuationSeparator" w:id="0">
    <w:p w14:paraId="59A8C1AD" w14:textId="77777777" w:rsidR="00DA5889" w:rsidRDefault="00DA5889">
      <w:pPr>
        <w:spacing w:after="0" w:line="240" w:lineRule="auto"/>
      </w:pPr>
      <w:r>
        <w:continuationSeparator/>
      </w:r>
    </w:p>
  </w:endnote>
  <w:endnote w:type="continuationNotice" w:id="1">
    <w:p w14:paraId="33C6124F" w14:textId="77777777" w:rsidR="00DA5889" w:rsidRDefault="00DA588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945"/>
      <w:gridCol w:w="2945"/>
      <w:gridCol w:w="2945"/>
    </w:tblGrid>
    <w:tr w:rsidR="00DA5889" w14:paraId="7E08F41F" w14:textId="77777777" w:rsidTr="6B830DF8">
      <w:trPr>
        <w:trHeight w:val="300"/>
      </w:trPr>
      <w:tc>
        <w:tcPr>
          <w:tcW w:w="2945" w:type="dxa"/>
        </w:tcPr>
        <w:p w14:paraId="6161D88C" w14:textId="2FE3FE61" w:rsidR="00DA5889" w:rsidRDefault="00DA5889" w:rsidP="6B830DF8">
          <w:pPr>
            <w:pStyle w:val="Encabezado"/>
            <w:ind w:left="-115"/>
          </w:pPr>
        </w:p>
      </w:tc>
      <w:tc>
        <w:tcPr>
          <w:tcW w:w="2945" w:type="dxa"/>
        </w:tcPr>
        <w:p w14:paraId="45F1CE41" w14:textId="79CFF1ED" w:rsidR="00DA5889" w:rsidRDefault="00DA5889" w:rsidP="6B830DF8">
          <w:pPr>
            <w:pStyle w:val="Encabezado"/>
            <w:jc w:val="center"/>
          </w:pPr>
        </w:p>
      </w:tc>
      <w:tc>
        <w:tcPr>
          <w:tcW w:w="2945" w:type="dxa"/>
        </w:tcPr>
        <w:p w14:paraId="21415292" w14:textId="27BB6B2D" w:rsidR="00DA5889" w:rsidRDefault="00DA5889" w:rsidP="6B830DF8">
          <w:pPr>
            <w:pStyle w:val="Encabezado"/>
            <w:ind w:right="-115"/>
            <w:jc w:val="right"/>
          </w:pPr>
        </w:p>
      </w:tc>
    </w:tr>
  </w:tbl>
  <w:p w14:paraId="2047FA22" w14:textId="29754B40" w:rsidR="00DA5889" w:rsidRDefault="00DA5889" w:rsidP="6B830DF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CF85F6" w14:textId="77777777" w:rsidR="00DA5889" w:rsidRDefault="00DA5889">
      <w:pPr>
        <w:spacing w:after="0" w:line="240" w:lineRule="auto"/>
      </w:pPr>
      <w:r>
        <w:separator/>
      </w:r>
    </w:p>
  </w:footnote>
  <w:footnote w:type="continuationSeparator" w:id="0">
    <w:p w14:paraId="31DC1186" w14:textId="77777777" w:rsidR="00DA5889" w:rsidRDefault="00DA5889">
      <w:pPr>
        <w:spacing w:after="0" w:line="240" w:lineRule="auto"/>
      </w:pPr>
      <w:r>
        <w:continuationSeparator/>
      </w:r>
    </w:p>
  </w:footnote>
  <w:footnote w:type="continuationNotice" w:id="1">
    <w:p w14:paraId="23B0D24C" w14:textId="77777777" w:rsidR="00DA5889" w:rsidRDefault="00DA588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945"/>
      <w:gridCol w:w="2945"/>
      <w:gridCol w:w="2945"/>
    </w:tblGrid>
    <w:tr w:rsidR="00DA5889" w14:paraId="06CB3918" w14:textId="77777777" w:rsidTr="6B830DF8">
      <w:trPr>
        <w:trHeight w:val="300"/>
      </w:trPr>
      <w:tc>
        <w:tcPr>
          <w:tcW w:w="2945" w:type="dxa"/>
        </w:tcPr>
        <w:p w14:paraId="189A37D0" w14:textId="65B997F8" w:rsidR="00DA5889" w:rsidRDefault="00DA5889" w:rsidP="6B830DF8">
          <w:pPr>
            <w:pStyle w:val="Encabezado"/>
            <w:ind w:left="-115"/>
          </w:pPr>
        </w:p>
      </w:tc>
      <w:tc>
        <w:tcPr>
          <w:tcW w:w="2945" w:type="dxa"/>
        </w:tcPr>
        <w:p w14:paraId="5D8573D1" w14:textId="2E58E147" w:rsidR="00DA5889" w:rsidRDefault="00DA5889" w:rsidP="6B830DF8">
          <w:pPr>
            <w:pStyle w:val="Encabezado"/>
            <w:jc w:val="center"/>
          </w:pPr>
        </w:p>
      </w:tc>
      <w:tc>
        <w:tcPr>
          <w:tcW w:w="2945" w:type="dxa"/>
        </w:tcPr>
        <w:p w14:paraId="3E7F5890" w14:textId="3A9830BA" w:rsidR="00DA5889" w:rsidRDefault="00DA5889" w:rsidP="6B830DF8">
          <w:pPr>
            <w:pStyle w:val="Encabezado"/>
            <w:ind w:right="-115"/>
            <w:jc w:val="right"/>
          </w:pPr>
        </w:p>
      </w:tc>
    </w:tr>
  </w:tbl>
  <w:p w14:paraId="026893EC" w14:textId="0C802688" w:rsidR="00DA5889" w:rsidRDefault="00DA5889" w:rsidP="6B830DF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C94D46"/>
    <w:multiLevelType w:val="hybridMultilevel"/>
    <w:tmpl w:val="81A034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DBD"/>
    <w:rsid w:val="00000ACE"/>
    <w:rsid w:val="00004500"/>
    <w:rsid w:val="00005832"/>
    <w:rsid w:val="000100AC"/>
    <w:rsid w:val="0001654D"/>
    <w:rsid w:val="00016656"/>
    <w:rsid w:val="0001740D"/>
    <w:rsid w:val="000212A6"/>
    <w:rsid w:val="00024DA4"/>
    <w:rsid w:val="00030987"/>
    <w:rsid w:val="000353A6"/>
    <w:rsid w:val="0004673A"/>
    <w:rsid w:val="00046C3C"/>
    <w:rsid w:val="00052DF9"/>
    <w:rsid w:val="00053349"/>
    <w:rsid w:val="00056138"/>
    <w:rsid w:val="000610CC"/>
    <w:rsid w:val="00063AFB"/>
    <w:rsid w:val="000641CA"/>
    <w:rsid w:val="00065B9D"/>
    <w:rsid w:val="00065FA0"/>
    <w:rsid w:val="0007184A"/>
    <w:rsid w:val="00071D9D"/>
    <w:rsid w:val="00073CB4"/>
    <w:rsid w:val="00073CED"/>
    <w:rsid w:val="0007404E"/>
    <w:rsid w:val="000740F7"/>
    <w:rsid w:val="00075827"/>
    <w:rsid w:val="00076041"/>
    <w:rsid w:val="00076056"/>
    <w:rsid w:val="0007679A"/>
    <w:rsid w:val="00077EE5"/>
    <w:rsid w:val="00082221"/>
    <w:rsid w:val="00086110"/>
    <w:rsid w:val="00090633"/>
    <w:rsid w:val="00091774"/>
    <w:rsid w:val="00092122"/>
    <w:rsid w:val="00092723"/>
    <w:rsid w:val="00093E76"/>
    <w:rsid w:val="00096F54"/>
    <w:rsid w:val="000A0EDD"/>
    <w:rsid w:val="000A43C6"/>
    <w:rsid w:val="000A5103"/>
    <w:rsid w:val="000B03C0"/>
    <w:rsid w:val="000B0A60"/>
    <w:rsid w:val="000B1204"/>
    <w:rsid w:val="000B2033"/>
    <w:rsid w:val="000B32B7"/>
    <w:rsid w:val="000B36C2"/>
    <w:rsid w:val="000B5143"/>
    <w:rsid w:val="000B6B5A"/>
    <w:rsid w:val="000B7048"/>
    <w:rsid w:val="000B73C0"/>
    <w:rsid w:val="000B7FF1"/>
    <w:rsid w:val="000C3730"/>
    <w:rsid w:val="000D0C99"/>
    <w:rsid w:val="000D26B8"/>
    <w:rsid w:val="000D37DA"/>
    <w:rsid w:val="000D618A"/>
    <w:rsid w:val="000E3192"/>
    <w:rsid w:val="000E40AE"/>
    <w:rsid w:val="000E70D0"/>
    <w:rsid w:val="000E761D"/>
    <w:rsid w:val="000F1CE0"/>
    <w:rsid w:val="000F2745"/>
    <w:rsid w:val="000F2ED2"/>
    <w:rsid w:val="000F3FA0"/>
    <w:rsid w:val="001008AA"/>
    <w:rsid w:val="00101919"/>
    <w:rsid w:val="00104C0C"/>
    <w:rsid w:val="0010513F"/>
    <w:rsid w:val="00106A51"/>
    <w:rsid w:val="00111860"/>
    <w:rsid w:val="00111FA3"/>
    <w:rsid w:val="0011272C"/>
    <w:rsid w:val="00112DEB"/>
    <w:rsid w:val="00112EE0"/>
    <w:rsid w:val="001136B7"/>
    <w:rsid w:val="00114AE4"/>
    <w:rsid w:val="0011543A"/>
    <w:rsid w:val="00116D29"/>
    <w:rsid w:val="0011772C"/>
    <w:rsid w:val="00120993"/>
    <w:rsid w:val="00121517"/>
    <w:rsid w:val="001240EB"/>
    <w:rsid w:val="001266BC"/>
    <w:rsid w:val="001270BC"/>
    <w:rsid w:val="001312D7"/>
    <w:rsid w:val="001325AF"/>
    <w:rsid w:val="00134FF9"/>
    <w:rsid w:val="00143273"/>
    <w:rsid w:val="00144E7D"/>
    <w:rsid w:val="0014539A"/>
    <w:rsid w:val="00145E53"/>
    <w:rsid w:val="00146DA9"/>
    <w:rsid w:val="001508BB"/>
    <w:rsid w:val="001525F0"/>
    <w:rsid w:val="00152697"/>
    <w:rsid w:val="001536DA"/>
    <w:rsid w:val="0015449E"/>
    <w:rsid w:val="00156A40"/>
    <w:rsid w:val="00157A1A"/>
    <w:rsid w:val="001609C0"/>
    <w:rsid w:val="0016350B"/>
    <w:rsid w:val="001643A3"/>
    <w:rsid w:val="001656F3"/>
    <w:rsid w:val="00165FFB"/>
    <w:rsid w:val="00166E0A"/>
    <w:rsid w:val="001703C4"/>
    <w:rsid w:val="001713FE"/>
    <w:rsid w:val="0017493C"/>
    <w:rsid w:val="0017565E"/>
    <w:rsid w:val="00175C27"/>
    <w:rsid w:val="00177C6C"/>
    <w:rsid w:val="0018369A"/>
    <w:rsid w:val="00183E78"/>
    <w:rsid w:val="001854F1"/>
    <w:rsid w:val="001904B3"/>
    <w:rsid w:val="001966E9"/>
    <w:rsid w:val="00196B86"/>
    <w:rsid w:val="00197479"/>
    <w:rsid w:val="001A09F6"/>
    <w:rsid w:val="001A201E"/>
    <w:rsid w:val="001A28EE"/>
    <w:rsid w:val="001A2AD2"/>
    <w:rsid w:val="001A33BF"/>
    <w:rsid w:val="001A5510"/>
    <w:rsid w:val="001A5A06"/>
    <w:rsid w:val="001A78B5"/>
    <w:rsid w:val="001B23DE"/>
    <w:rsid w:val="001B2B0F"/>
    <w:rsid w:val="001B37DC"/>
    <w:rsid w:val="001B61C3"/>
    <w:rsid w:val="001C0521"/>
    <w:rsid w:val="001C0C64"/>
    <w:rsid w:val="001C2906"/>
    <w:rsid w:val="001C3B0F"/>
    <w:rsid w:val="001C3C45"/>
    <w:rsid w:val="001C4E09"/>
    <w:rsid w:val="001C7CD1"/>
    <w:rsid w:val="001D1E59"/>
    <w:rsid w:val="001D34CC"/>
    <w:rsid w:val="001D4428"/>
    <w:rsid w:val="001D5F09"/>
    <w:rsid w:val="001D690E"/>
    <w:rsid w:val="001D6BA8"/>
    <w:rsid w:val="001E2156"/>
    <w:rsid w:val="001E40CC"/>
    <w:rsid w:val="001E5EEE"/>
    <w:rsid w:val="001F03C9"/>
    <w:rsid w:val="001F5D5A"/>
    <w:rsid w:val="001F60A0"/>
    <w:rsid w:val="001F6355"/>
    <w:rsid w:val="001F6AB8"/>
    <w:rsid w:val="00202522"/>
    <w:rsid w:val="0020627B"/>
    <w:rsid w:val="0020742F"/>
    <w:rsid w:val="00213787"/>
    <w:rsid w:val="0021444C"/>
    <w:rsid w:val="002155E0"/>
    <w:rsid w:val="0021725A"/>
    <w:rsid w:val="00217DF6"/>
    <w:rsid w:val="0022206D"/>
    <w:rsid w:val="0022207B"/>
    <w:rsid w:val="00222458"/>
    <w:rsid w:val="002229C5"/>
    <w:rsid w:val="00223D44"/>
    <w:rsid w:val="00224939"/>
    <w:rsid w:val="002255DF"/>
    <w:rsid w:val="002261F0"/>
    <w:rsid w:val="00227DCD"/>
    <w:rsid w:val="00232A78"/>
    <w:rsid w:val="0023371B"/>
    <w:rsid w:val="0023513E"/>
    <w:rsid w:val="00242FE0"/>
    <w:rsid w:val="00243EFB"/>
    <w:rsid w:val="00244215"/>
    <w:rsid w:val="002453F3"/>
    <w:rsid w:val="0024712D"/>
    <w:rsid w:val="00247FFA"/>
    <w:rsid w:val="00250859"/>
    <w:rsid w:val="00256566"/>
    <w:rsid w:val="0025662E"/>
    <w:rsid w:val="002569AF"/>
    <w:rsid w:val="002639BD"/>
    <w:rsid w:val="002642D6"/>
    <w:rsid w:val="002658EB"/>
    <w:rsid w:val="00267E52"/>
    <w:rsid w:val="00270ADE"/>
    <w:rsid w:val="00271BEB"/>
    <w:rsid w:val="002728FB"/>
    <w:rsid w:val="00287C4D"/>
    <w:rsid w:val="00294964"/>
    <w:rsid w:val="00295A3E"/>
    <w:rsid w:val="002A00BA"/>
    <w:rsid w:val="002A3095"/>
    <w:rsid w:val="002B028B"/>
    <w:rsid w:val="002B08FE"/>
    <w:rsid w:val="002B0A72"/>
    <w:rsid w:val="002B3AA0"/>
    <w:rsid w:val="002B6060"/>
    <w:rsid w:val="002C06A1"/>
    <w:rsid w:val="002C1DC5"/>
    <w:rsid w:val="002C48D8"/>
    <w:rsid w:val="002C4D0B"/>
    <w:rsid w:val="002C57A3"/>
    <w:rsid w:val="002C6BFD"/>
    <w:rsid w:val="002D0654"/>
    <w:rsid w:val="002D44DF"/>
    <w:rsid w:val="002D4DE8"/>
    <w:rsid w:val="002D66C9"/>
    <w:rsid w:val="002D7A37"/>
    <w:rsid w:val="002E0E20"/>
    <w:rsid w:val="002E3213"/>
    <w:rsid w:val="002E4D00"/>
    <w:rsid w:val="002E6515"/>
    <w:rsid w:val="002E75ED"/>
    <w:rsid w:val="002F182F"/>
    <w:rsid w:val="002F22D3"/>
    <w:rsid w:val="002F26C2"/>
    <w:rsid w:val="002F54F3"/>
    <w:rsid w:val="002F5AA9"/>
    <w:rsid w:val="002F5EFE"/>
    <w:rsid w:val="002F645E"/>
    <w:rsid w:val="002F7644"/>
    <w:rsid w:val="00301AFD"/>
    <w:rsid w:val="00303964"/>
    <w:rsid w:val="00306E2C"/>
    <w:rsid w:val="00307C02"/>
    <w:rsid w:val="00310A1F"/>
    <w:rsid w:val="00313D90"/>
    <w:rsid w:val="003147A0"/>
    <w:rsid w:val="0031517E"/>
    <w:rsid w:val="00324289"/>
    <w:rsid w:val="00325D33"/>
    <w:rsid w:val="00325FBD"/>
    <w:rsid w:val="00326350"/>
    <w:rsid w:val="0032688A"/>
    <w:rsid w:val="0032721C"/>
    <w:rsid w:val="00327A60"/>
    <w:rsid w:val="003300C1"/>
    <w:rsid w:val="00330CD8"/>
    <w:rsid w:val="00332AC1"/>
    <w:rsid w:val="003354F2"/>
    <w:rsid w:val="00335DF3"/>
    <w:rsid w:val="00336B4C"/>
    <w:rsid w:val="0034013D"/>
    <w:rsid w:val="00340388"/>
    <w:rsid w:val="003450BE"/>
    <w:rsid w:val="003501C1"/>
    <w:rsid w:val="00352078"/>
    <w:rsid w:val="0035409C"/>
    <w:rsid w:val="00355E0C"/>
    <w:rsid w:val="00355E3D"/>
    <w:rsid w:val="003563BA"/>
    <w:rsid w:val="003576EA"/>
    <w:rsid w:val="00357CD6"/>
    <w:rsid w:val="003617DE"/>
    <w:rsid w:val="00361CC4"/>
    <w:rsid w:val="0036329B"/>
    <w:rsid w:val="00372CFA"/>
    <w:rsid w:val="00373C04"/>
    <w:rsid w:val="00374224"/>
    <w:rsid w:val="00374B0F"/>
    <w:rsid w:val="00376551"/>
    <w:rsid w:val="003804CE"/>
    <w:rsid w:val="00385A74"/>
    <w:rsid w:val="00387387"/>
    <w:rsid w:val="003910B5"/>
    <w:rsid w:val="003A095E"/>
    <w:rsid w:val="003A2388"/>
    <w:rsid w:val="003A57F6"/>
    <w:rsid w:val="003A6E93"/>
    <w:rsid w:val="003A7F35"/>
    <w:rsid w:val="003B0EEE"/>
    <w:rsid w:val="003B503C"/>
    <w:rsid w:val="003B5363"/>
    <w:rsid w:val="003B553B"/>
    <w:rsid w:val="003B5BE5"/>
    <w:rsid w:val="003B7243"/>
    <w:rsid w:val="003C24BC"/>
    <w:rsid w:val="003C2542"/>
    <w:rsid w:val="003C3C51"/>
    <w:rsid w:val="003C3EE6"/>
    <w:rsid w:val="003C5F85"/>
    <w:rsid w:val="003D0DF5"/>
    <w:rsid w:val="003D2249"/>
    <w:rsid w:val="003D5525"/>
    <w:rsid w:val="003D553C"/>
    <w:rsid w:val="003D6A0C"/>
    <w:rsid w:val="003D7A2C"/>
    <w:rsid w:val="003E1922"/>
    <w:rsid w:val="003E2286"/>
    <w:rsid w:val="003E3026"/>
    <w:rsid w:val="003E33F3"/>
    <w:rsid w:val="003E4045"/>
    <w:rsid w:val="003E41B1"/>
    <w:rsid w:val="003E4B20"/>
    <w:rsid w:val="003F0915"/>
    <w:rsid w:val="003F1BBD"/>
    <w:rsid w:val="003F4783"/>
    <w:rsid w:val="003F5C62"/>
    <w:rsid w:val="00402F1E"/>
    <w:rsid w:val="00404697"/>
    <w:rsid w:val="00411343"/>
    <w:rsid w:val="00411496"/>
    <w:rsid w:val="00413A95"/>
    <w:rsid w:val="0041442B"/>
    <w:rsid w:val="0042242C"/>
    <w:rsid w:val="0042311D"/>
    <w:rsid w:val="00423E0D"/>
    <w:rsid w:val="00424E3B"/>
    <w:rsid w:val="00424FED"/>
    <w:rsid w:val="00425D3A"/>
    <w:rsid w:val="00425F63"/>
    <w:rsid w:val="00427588"/>
    <w:rsid w:val="0043071E"/>
    <w:rsid w:val="004331C8"/>
    <w:rsid w:val="00433DAB"/>
    <w:rsid w:val="00434AFD"/>
    <w:rsid w:val="004369F5"/>
    <w:rsid w:val="00444A61"/>
    <w:rsid w:val="00447201"/>
    <w:rsid w:val="004522DE"/>
    <w:rsid w:val="00454108"/>
    <w:rsid w:val="00455E21"/>
    <w:rsid w:val="00456289"/>
    <w:rsid w:val="00462585"/>
    <w:rsid w:val="00462B6D"/>
    <w:rsid w:val="00463367"/>
    <w:rsid w:val="0046345D"/>
    <w:rsid w:val="0046566B"/>
    <w:rsid w:val="0046746F"/>
    <w:rsid w:val="004676E7"/>
    <w:rsid w:val="0047362D"/>
    <w:rsid w:val="00476FE0"/>
    <w:rsid w:val="00477EFD"/>
    <w:rsid w:val="00480321"/>
    <w:rsid w:val="004814C7"/>
    <w:rsid w:val="00484562"/>
    <w:rsid w:val="004846F3"/>
    <w:rsid w:val="004873C7"/>
    <w:rsid w:val="00490EBF"/>
    <w:rsid w:val="004939F8"/>
    <w:rsid w:val="00493D80"/>
    <w:rsid w:val="004A0ECC"/>
    <w:rsid w:val="004A3C2D"/>
    <w:rsid w:val="004A3FA0"/>
    <w:rsid w:val="004A7268"/>
    <w:rsid w:val="004A79B3"/>
    <w:rsid w:val="004B1F47"/>
    <w:rsid w:val="004B2706"/>
    <w:rsid w:val="004B2904"/>
    <w:rsid w:val="004B4162"/>
    <w:rsid w:val="004B480F"/>
    <w:rsid w:val="004B4BBE"/>
    <w:rsid w:val="004B5EB9"/>
    <w:rsid w:val="004B6607"/>
    <w:rsid w:val="004C0A15"/>
    <w:rsid w:val="004C1A12"/>
    <w:rsid w:val="004C7A15"/>
    <w:rsid w:val="004D46CE"/>
    <w:rsid w:val="004D5E17"/>
    <w:rsid w:val="004D6BBB"/>
    <w:rsid w:val="004D6C41"/>
    <w:rsid w:val="004D6DCD"/>
    <w:rsid w:val="004E0EAD"/>
    <w:rsid w:val="004E1709"/>
    <w:rsid w:val="004E2C89"/>
    <w:rsid w:val="004E38E9"/>
    <w:rsid w:val="004E4595"/>
    <w:rsid w:val="004E6A3C"/>
    <w:rsid w:val="004F07B4"/>
    <w:rsid w:val="00501388"/>
    <w:rsid w:val="00503E85"/>
    <w:rsid w:val="0050645E"/>
    <w:rsid w:val="005077C9"/>
    <w:rsid w:val="00514BE4"/>
    <w:rsid w:val="00514E79"/>
    <w:rsid w:val="00515459"/>
    <w:rsid w:val="00517EB6"/>
    <w:rsid w:val="00521C70"/>
    <w:rsid w:val="0052335F"/>
    <w:rsid w:val="005321B4"/>
    <w:rsid w:val="00533B41"/>
    <w:rsid w:val="00543349"/>
    <w:rsid w:val="00545FDB"/>
    <w:rsid w:val="00547149"/>
    <w:rsid w:val="005475E2"/>
    <w:rsid w:val="0054766A"/>
    <w:rsid w:val="00547B14"/>
    <w:rsid w:val="00552508"/>
    <w:rsid w:val="005530E4"/>
    <w:rsid w:val="00556BE1"/>
    <w:rsid w:val="00557D23"/>
    <w:rsid w:val="0056078F"/>
    <w:rsid w:val="00561399"/>
    <w:rsid w:val="00561E2F"/>
    <w:rsid w:val="00561F73"/>
    <w:rsid w:val="00562909"/>
    <w:rsid w:val="00563273"/>
    <w:rsid w:val="00565141"/>
    <w:rsid w:val="005672E4"/>
    <w:rsid w:val="00567982"/>
    <w:rsid w:val="00570142"/>
    <w:rsid w:val="00570484"/>
    <w:rsid w:val="00570F6D"/>
    <w:rsid w:val="00571F0D"/>
    <w:rsid w:val="005725DD"/>
    <w:rsid w:val="0057445F"/>
    <w:rsid w:val="005753A5"/>
    <w:rsid w:val="005765E7"/>
    <w:rsid w:val="00576996"/>
    <w:rsid w:val="0058089F"/>
    <w:rsid w:val="00581FD7"/>
    <w:rsid w:val="005836F8"/>
    <w:rsid w:val="00584219"/>
    <w:rsid w:val="00584B5C"/>
    <w:rsid w:val="00585493"/>
    <w:rsid w:val="00585DB7"/>
    <w:rsid w:val="00586339"/>
    <w:rsid w:val="00586B98"/>
    <w:rsid w:val="0058787B"/>
    <w:rsid w:val="00587A9C"/>
    <w:rsid w:val="005915E4"/>
    <w:rsid w:val="00591EFC"/>
    <w:rsid w:val="0059541D"/>
    <w:rsid w:val="00595421"/>
    <w:rsid w:val="005971A2"/>
    <w:rsid w:val="005A085C"/>
    <w:rsid w:val="005A35D1"/>
    <w:rsid w:val="005A5980"/>
    <w:rsid w:val="005A5FEC"/>
    <w:rsid w:val="005B12FA"/>
    <w:rsid w:val="005B1831"/>
    <w:rsid w:val="005B309D"/>
    <w:rsid w:val="005B4527"/>
    <w:rsid w:val="005B541C"/>
    <w:rsid w:val="005B6BD6"/>
    <w:rsid w:val="005B79B7"/>
    <w:rsid w:val="005B7CE3"/>
    <w:rsid w:val="005C09C9"/>
    <w:rsid w:val="005C0E5C"/>
    <w:rsid w:val="005C3BE1"/>
    <w:rsid w:val="005C3ECA"/>
    <w:rsid w:val="005C426D"/>
    <w:rsid w:val="005C4E6D"/>
    <w:rsid w:val="005C7A35"/>
    <w:rsid w:val="005D4BA5"/>
    <w:rsid w:val="005D703A"/>
    <w:rsid w:val="005D7B40"/>
    <w:rsid w:val="005E1E0C"/>
    <w:rsid w:val="005E496F"/>
    <w:rsid w:val="005E7A5C"/>
    <w:rsid w:val="005F2757"/>
    <w:rsid w:val="005F34C6"/>
    <w:rsid w:val="005F35EE"/>
    <w:rsid w:val="005F3C06"/>
    <w:rsid w:val="005F5246"/>
    <w:rsid w:val="005F5F6E"/>
    <w:rsid w:val="005F6234"/>
    <w:rsid w:val="005F64D2"/>
    <w:rsid w:val="00600A03"/>
    <w:rsid w:val="0060198C"/>
    <w:rsid w:val="00605C90"/>
    <w:rsid w:val="00606A91"/>
    <w:rsid w:val="0060734A"/>
    <w:rsid w:val="00610A52"/>
    <w:rsid w:val="00610D85"/>
    <w:rsid w:val="0061165B"/>
    <w:rsid w:val="00615BD8"/>
    <w:rsid w:val="00617B03"/>
    <w:rsid w:val="00617F6A"/>
    <w:rsid w:val="0062514D"/>
    <w:rsid w:val="00627C94"/>
    <w:rsid w:val="00627E36"/>
    <w:rsid w:val="00631BB3"/>
    <w:rsid w:val="0063227F"/>
    <w:rsid w:val="006335C1"/>
    <w:rsid w:val="00633FBA"/>
    <w:rsid w:val="00634DAA"/>
    <w:rsid w:val="00637F6F"/>
    <w:rsid w:val="00642B9A"/>
    <w:rsid w:val="006430E9"/>
    <w:rsid w:val="0064406B"/>
    <w:rsid w:val="00645C98"/>
    <w:rsid w:val="00646A97"/>
    <w:rsid w:val="00650850"/>
    <w:rsid w:val="00650B22"/>
    <w:rsid w:val="00651C72"/>
    <w:rsid w:val="006524E9"/>
    <w:rsid w:val="0065307F"/>
    <w:rsid w:val="00654BF9"/>
    <w:rsid w:val="00654DF7"/>
    <w:rsid w:val="00657246"/>
    <w:rsid w:val="00660D26"/>
    <w:rsid w:val="00660EA6"/>
    <w:rsid w:val="00661D87"/>
    <w:rsid w:val="006726B5"/>
    <w:rsid w:val="006758F7"/>
    <w:rsid w:val="0067741A"/>
    <w:rsid w:val="00681760"/>
    <w:rsid w:val="006837C9"/>
    <w:rsid w:val="006853FA"/>
    <w:rsid w:val="0069159B"/>
    <w:rsid w:val="00692D3E"/>
    <w:rsid w:val="00692E1E"/>
    <w:rsid w:val="00697714"/>
    <w:rsid w:val="006A0D8A"/>
    <w:rsid w:val="006A3270"/>
    <w:rsid w:val="006A383E"/>
    <w:rsid w:val="006A3E06"/>
    <w:rsid w:val="006A4153"/>
    <w:rsid w:val="006A697B"/>
    <w:rsid w:val="006A7DD2"/>
    <w:rsid w:val="006A7E5B"/>
    <w:rsid w:val="006B347A"/>
    <w:rsid w:val="006B4694"/>
    <w:rsid w:val="006B4DCB"/>
    <w:rsid w:val="006B5303"/>
    <w:rsid w:val="006B58A7"/>
    <w:rsid w:val="006B6832"/>
    <w:rsid w:val="006B7EB0"/>
    <w:rsid w:val="006C0172"/>
    <w:rsid w:val="006C0810"/>
    <w:rsid w:val="006C12EF"/>
    <w:rsid w:val="006C72F3"/>
    <w:rsid w:val="006D1951"/>
    <w:rsid w:val="006D1CED"/>
    <w:rsid w:val="006D1EAF"/>
    <w:rsid w:val="006D3383"/>
    <w:rsid w:val="006D5C53"/>
    <w:rsid w:val="006D78CE"/>
    <w:rsid w:val="006E047D"/>
    <w:rsid w:val="006E074F"/>
    <w:rsid w:val="006E1187"/>
    <w:rsid w:val="006E2984"/>
    <w:rsid w:val="006E33C6"/>
    <w:rsid w:val="006E3985"/>
    <w:rsid w:val="006E4224"/>
    <w:rsid w:val="006E425F"/>
    <w:rsid w:val="006E4BE9"/>
    <w:rsid w:val="006E4DBD"/>
    <w:rsid w:val="006F17AA"/>
    <w:rsid w:val="006F22DB"/>
    <w:rsid w:val="006F39AF"/>
    <w:rsid w:val="006F41A2"/>
    <w:rsid w:val="006F4252"/>
    <w:rsid w:val="006F59FF"/>
    <w:rsid w:val="006F7157"/>
    <w:rsid w:val="00700F13"/>
    <w:rsid w:val="00700F50"/>
    <w:rsid w:val="00703AE8"/>
    <w:rsid w:val="00703E35"/>
    <w:rsid w:val="00705578"/>
    <w:rsid w:val="0070666C"/>
    <w:rsid w:val="00710133"/>
    <w:rsid w:val="00713D6C"/>
    <w:rsid w:val="00714F76"/>
    <w:rsid w:val="00716EF8"/>
    <w:rsid w:val="00721936"/>
    <w:rsid w:val="00722AE1"/>
    <w:rsid w:val="00722DD4"/>
    <w:rsid w:val="007233F7"/>
    <w:rsid w:val="00723CD7"/>
    <w:rsid w:val="00725A4E"/>
    <w:rsid w:val="00726149"/>
    <w:rsid w:val="00732C83"/>
    <w:rsid w:val="00733F94"/>
    <w:rsid w:val="0073417F"/>
    <w:rsid w:val="00737BCF"/>
    <w:rsid w:val="00740721"/>
    <w:rsid w:val="00741456"/>
    <w:rsid w:val="00742EB2"/>
    <w:rsid w:val="00744132"/>
    <w:rsid w:val="00744473"/>
    <w:rsid w:val="00744B1F"/>
    <w:rsid w:val="00744F1E"/>
    <w:rsid w:val="00747917"/>
    <w:rsid w:val="00747952"/>
    <w:rsid w:val="00750B31"/>
    <w:rsid w:val="007510D4"/>
    <w:rsid w:val="007511E6"/>
    <w:rsid w:val="00756457"/>
    <w:rsid w:val="00763581"/>
    <w:rsid w:val="007667E7"/>
    <w:rsid w:val="0076723D"/>
    <w:rsid w:val="007746F8"/>
    <w:rsid w:val="007757A0"/>
    <w:rsid w:val="00780E79"/>
    <w:rsid w:val="0078372A"/>
    <w:rsid w:val="0078380B"/>
    <w:rsid w:val="00784726"/>
    <w:rsid w:val="007956DF"/>
    <w:rsid w:val="007962AE"/>
    <w:rsid w:val="00796592"/>
    <w:rsid w:val="00796BE5"/>
    <w:rsid w:val="007A0AAC"/>
    <w:rsid w:val="007A0B0B"/>
    <w:rsid w:val="007A2883"/>
    <w:rsid w:val="007A5E28"/>
    <w:rsid w:val="007A675D"/>
    <w:rsid w:val="007B05E1"/>
    <w:rsid w:val="007B118D"/>
    <w:rsid w:val="007B2194"/>
    <w:rsid w:val="007B2AC0"/>
    <w:rsid w:val="007B3314"/>
    <w:rsid w:val="007B38AB"/>
    <w:rsid w:val="007B442C"/>
    <w:rsid w:val="007B5A94"/>
    <w:rsid w:val="007B646A"/>
    <w:rsid w:val="007C2662"/>
    <w:rsid w:val="007C27F3"/>
    <w:rsid w:val="007C5562"/>
    <w:rsid w:val="007C5EC9"/>
    <w:rsid w:val="007D1C82"/>
    <w:rsid w:val="007D1C91"/>
    <w:rsid w:val="007D7850"/>
    <w:rsid w:val="007E76C3"/>
    <w:rsid w:val="007F1DBC"/>
    <w:rsid w:val="008003FD"/>
    <w:rsid w:val="0080131C"/>
    <w:rsid w:val="0080398F"/>
    <w:rsid w:val="00804E3C"/>
    <w:rsid w:val="008056EA"/>
    <w:rsid w:val="00805BF0"/>
    <w:rsid w:val="0080705E"/>
    <w:rsid w:val="00813EC7"/>
    <w:rsid w:val="00814CC3"/>
    <w:rsid w:val="008154CE"/>
    <w:rsid w:val="00817CD6"/>
    <w:rsid w:val="00821FF0"/>
    <w:rsid w:val="008232B1"/>
    <w:rsid w:val="00825C26"/>
    <w:rsid w:val="00836306"/>
    <w:rsid w:val="00836639"/>
    <w:rsid w:val="008370A3"/>
    <w:rsid w:val="008401D1"/>
    <w:rsid w:val="00842C28"/>
    <w:rsid w:val="00843E89"/>
    <w:rsid w:val="008456FB"/>
    <w:rsid w:val="00845DE5"/>
    <w:rsid w:val="00854C4E"/>
    <w:rsid w:val="0085649A"/>
    <w:rsid w:val="00856FB3"/>
    <w:rsid w:val="008576DC"/>
    <w:rsid w:val="00860558"/>
    <w:rsid w:val="00861679"/>
    <w:rsid w:val="00865119"/>
    <w:rsid w:val="00865EC0"/>
    <w:rsid w:val="00865F49"/>
    <w:rsid w:val="008723F3"/>
    <w:rsid w:val="00872D3A"/>
    <w:rsid w:val="00873752"/>
    <w:rsid w:val="008750A8"/>
    <w:rsid w:val="00875864"/>
    <w:rsid w:val="00877233"/>
    <w:rsid w:val="008825F4"/>
    <w:rsid w:val="0088271C"/>
    <w:rsid w:val="00882BFE"/>
    <w:rsid w:val="00884EBA"/>
    <w:rsid w:val="00890B90"/>
    <w:rsid w:val="00892268"/>
    <w:rsid w:val="00892BFD"/>
    <w:rsid w:val="00892EE9"/>
    <w:rsid w:val="00894E53"/>
    <w:rsid w:val="008A58E1"/>
    <w:rsid w:val="008A724A"/>
    <w:rsid w:val="008B0060"/>
    <w:rsid w:val="008B0375"/>
    <w:rsid w:val="008B0861"/>
    <w:rsid w:val="008B1787"/>
    <w:rsid w:val="008C19F8"/>
    <w:rsid w:val="008C7F3C"/>
    <w:rsid w:val="008D1832"/>
    <w:rsid w:val="008D1D0C"/>
    <w:rsid w:val="008D3FD6"/>
    <w:rsid w:val="008D4AD7"/>
    <w:rsid w:val="008D4B6E"/>
    <w:rsid w:val="008D6518"/>
    <w:rsid w:val="008D6F21"/>
    <w:rsid w:val="008E1DBC"/>
    <w:rsid w:val="008E562D"/>
    <w:rsid w:val="008E7327"/>
    <w:rsid w:val="008F0200"/>
    <w:rsid w:val="008F1079"/>
    <w:rsid w:val="008F2257"/>
    <w:rsid w:val="008F439B"/>
    <w:rsid w:val="008F5DDA"/>
    <w:rsid w:val="008F7150"/>
    <w:rsid w:val="008F71CA"/>
    <w:rsid w:val="008F7921"/>
    <w:rsid w:val="00900A20"/>
    <w:rsid w:val="00902410"/>
    <w:rsid w:val="00905E75"/>
    <w:rsid w:val="00907F6D"/>
    <w:rsid w:val="00910768"/>
    <w:rsid w:val="0091248C"/>
    <w:rsid w:val="0091294E"/>
    <w:rsid w:val="0091452F"/>
    <w:rsid w:val="00915518"/>
    <w:rsid w:val="00916642"/>
    <w:rsid w:val="00916BED"/>
    <w:rsid w:val="0091770E"/>
    <w:rsid w:val="009178A2"/>
    <w:rsid w:val="00917F49"/>
    <w:rsid w:val="00920BFD"/>
    <w:rsid w:val="00925571"/>
    <w:rsid w:val="00925689"/>
    <w:rsid w:val="00926E79"/>
    <w:rsid w:val="009305F7"/>
    <w:rsid w:val="0093707D"/>
    <w:rsid w:val="00937AF2"/>
    <w:rsid w:val="009401D2"/>
    <w:rsid w:val="00942579"/>
    <w:rsid w:val="009431FD"/>
    <w:rsid w:val="00944086"/>
    <w:rsid w:val="009447E7"/>
    <w:rsid w:val="009451E8"/>
    <w:rsid w:val="00947249"/>
    <w:rsid w:val="009526EC"/>
    <w:rsid w:val="00955732"/>
    <w:rsid w:val="009568B4"/>
    <w:rsid w:val="009575B3"/>
    <w:rsid w:val="009578DC"/>
    <w:rsid w:val="009600B0"/>
    <w:rsid w:val="00963119"/>
    <w:rsid w:val="00964412"/>
    <w:rsid w:val="00967CCC"/>
    <w:rsid w:val="009708E3"/>
    <w:rsid w:val="00972291"/>
    <w:rsid w:val="00973DCD"/>
    <w:rsid w:val="0097773A"/>
    <w:rsid w:val="0098130B"/>
    <w:rsid w:val="00981793"/>
    <w:rsid w:val="00981E4F"/>
    <w:rsid w:val="009822FB"/>
    <w:rsid w:val="009829F2"/>
    <w:rsid w:val="00982C99"/>
    <w:rsid w:val="0098376E"/>
    <w:rsid w:val="009840F1"/>
    <w:rsid w:val="0098667F"/>
    <w:rsid w:val="00990691"/>
    <w:rsid w:val="009906D7"/>
    <w:rsid w:val="009943A4"/>
    <w:rsid w:val="00994F20"/>
    <w:rsid w:val="00995137"/>
    <w:rsid w:val="00997006"/>
    <w:rsid w:val="009A1425"/>
    <w:rsid w:val="009A4981"/>
    <w:rsid w:val="009A5121"/>
    <w:rsid w:val="009A7B35"/>
    <w:rsid w:val="009B3646"/>
    <w:rsid w:val="009B37B6"/>
    <w:rsid w:val="009B46BA"/>
    <w:rsid w:val="009B4ABD"/>
    <w:rsid w:val="009B5AB5"/>
    <w:rsid w:val="009C18F6"/>
    <w:rsid w:val="009C36E7"/>
    <w:rsid w:val="009C3CA1"/>
    <w:rsid w:val="009C4EFB"/>
    <w:rsid w:val="009C51C5"/>
    <w:rsid w:val="009C70BD"/>
    <w:rsid w:val="009D000F"/>
    <w:rsid w:val="009D281F"/>
    <w:rsid w:val="009E0FA7"/>
    <w:rsid w:val="009E13AE"/>
    <w:rsid w:val="009E16E7"/>
    <w:rsid w:val="009E1B5C"/>
    <w:rsid w:val="009E2A99"/>
    <w:rsid w:val="009E374E"/>
    <w:rsid w:val="009E4A23"/>
    <w:rsid w:val="009E7405"/>
    <w:rsid w:val="009F09F0"/>
    <w:rsid w:val="009F3BF4"/>
    <w:rsid w:val="009F4E4E"/>
    <w:rsid w:val="00A03BF6"/>
    <w:rsid w:val="00A11048"/>
    <w:rsid w:val="00A115FA"/>
    <w:rsid w:val="00A13020"/>
    <w:rsid w:val="00A14E7C"/>
    <w:rsid w:val="00A155DC"/>
    <w:rsid w:val="00A16A87"/>
    <w:rsid w:val="00A16D6F"/>
    <w:rsid w:val="00A2218B"/>
    <w:rsid w:val="00A221DA"/>
    <w:rsid w:val="00A227CD"/>
    <w:rsid w:val="00A26E8C"/>
    <w:rsid w:val="00A27DAB"/>
    <w:rsid w:val="00A30D73"/>
    <w:rsid w:val="00A310AA"/>
    <w:rsid w:val="00A3266F"/>
    <w:rsid w:val="00A34FB3"/>
    <w:rsid w:val="00A36F21"/>
    <w:rsid w:val="00A40071"/>
    <w:rsid w:val="00A41631"/>
    <w:rsid w:val="00A42366"/>
    <w:rsid w:val="00A42BF9"/>
    <w:rsid w:val="00A43B38"/>
    <w:rsid w:val="00A50DE3"/>
    <w:rsid w:val="00A52766"/>
    <w:rsid w:val="00A53126"/>
    <w:rsid w:val="00A5544A"/>
    <w:rsid w:val="00A62AE4"/>
    <w:rsid w:val="00A6391F"/>
    <w:rsid w:val="00A63FE4"/>
    <w:rsid w:val="00A670EE"/>
    <w:rsid w:val="00A72CC8"/>
    <w:rsid w:val="00A7439E"/>
    <w:rsid w:val="00A761EC"/>
    <w:rsid w:val="00A769EB"/>
    <w:rsid w:val="00A80C91"/>
    <w:rsid w:val="00A82662"/>
    <w:rsid w:val="00A84C1D"/>
    <w:rsid w:val="00A87DED"/>
    <w:rsid w:val="00A90A12"/>
    <w:rsid w:val="00A91600"/>
    <w:rsid w:val="00A9305E"/>
    <w:rsid w:val="00A9530B"/>
    <w:rsid w:val="00A95AA9"/>
    <w:rsid w:val="00A96306"/>
    <w:rsid w:val="00A97ACB"/>
    <w:rsid w:val="00A97F80"/>
    <w:rsid w:val="00AA01A9"/>
    <w:rsid w:val="00AA1B4C"/>
    <w:rsid w:val="00AA52A0"/>
    <w:rsid w:val="00AA5501"/>
    <w:rsid w:val="00AA618A"/>
    <w:rsid w:val="00AA70CA"/>
    <w:rsid w:val="00AB18AE"/>
    <w:rsid w:val="00AB31E4"/>
    <w:rsid w:val="00AB3708"/>
    <w:rsid w:val="00AB38C7"/>
    <w:rsid w:val="00AB4D6D"/>
    <w:rsid w:val="00AB5886"/>
    <w:rsid w:val="00AB5B39"/>
    <w:rsid w:val="00AC1DBB"/>
    <w:rsid w:val="00AC31F2"/>
    <w:rsid w:val="00AC325F"/>
    <w:rsid w:val="00AC4525"/>
    <w:rsid w:val="00AC5803"/>
    <w:rsid w:val="00AC6D25"/>
    <w:rsid w:val="00AD64D5"/>
    <w:rsid w:val="00AE4293"/>
    <w:rsid w:val="00AE4E09"/>
    <w:rsid w:val="00AE595E"/>
    <w:rsid w:val="00AE68A7"/>
    <w:rsid w:val="00AE7491"/>
    <w:rsid w:val="00AF0729"/>
    <w:rsid w:val="00AF1DD7"/>
    <w:rsid w:val="00AF2069"/>
    <w:rsid w:val="00AF56ED"/>
    <w:rsid w:val="00AF6405"/>
    <w:rsid w:val="00B0186F"/>
    <w:rsid w:val="00B0402D"/>
    <w:rsid w:val="00B04953"/>
    <w:rsid w:val="00B0519F"/>
    <w:rsid w:val="00B05352"/>
    <w:rsid w:val="00B05385"/>
    <w:rsid w:val="00B0538F"/>
    <w:rsid w:val="00B05B46"/>
    <w:rsid w:val="00B1258F"/>
    <w:rsid w:val="00B1316C"/>
    <w:rsid w:val="00B1522A"/>
    <w:rsid w:val="00B174AF"/>
    <w:rsid w:val="00B210BD"/>
    <w:rsid w:val="00B2120C"/>
    <w:rsid w:val="00B21522"/>
    <w:rsid w:val="00B22F96"/>
    <w:rsid w:val="00B23DEB"/>
    <w:rsid w:val="00B255DA"/>
    <w:rsid w:val="00B255FF"/>
    <w:rsid w:val="00B25DC5"/>
    <w:rsid w:val="00B27BCA"/>
    <w:rsid w:val="00B30C6A"/>
    <w:rsid w:val="00B31A4D"/>
    <w:rsid w:val="00B31E21"/>
    <w:rsid w:val="00B32D95"/>
    <w:rsid w:val="00B33C1F"/>
    <w:rsid w:val="00B34704"/>
    <w:rsid w:val="00B3575F"/>
    <w:rsid w:val="00B3576C"/>
    <w:rsid w:val="00B36161"/>
    <w:rsid w:val="00B362AD"/>
    <w:rsid w:val="00B40BBE"/>
    <w:rsid w:val="00B43FA2"/>
    <w:rsid w:val="00B4401D"/>
    <w:rsid w:val="00B4538D"/>
    <w:rsid w:val="00B46823"/>
    <w:rsid w:val="00B50219"/>
    <w:rsid w:val="00B51F4B"/>
    <w:rsid w:val="00B53022"/>
    <w:rsid w:val="00B54240"/>
    <w:rsid w:val="00B57C82"/>
    <w:rsid w:val="00B62BC5"/>
    <w:rsid w:val="00B63580"/>
    <w:rsid w:val="00B64F1B"/>
    <w:rsid w:val="00B65190"/>
    <w:rsid w:val="00B65848"/>
    <w:rsid w:val="00B67F84"/>
    <w:rsid w:val="00B7049C"/>
    <w:rsid w:val="00B721A5"/>
    <w:rsid w:val="00B73CFE"/>
    <w:rsid w:val="00B8185F"/>
    <w:rsid w:val="00B82EEB"/>
    <w:rsid w:val="00B84BD7"/>
    <w:rsid w:val="00B85DA1"/>
    <w:rsid w:val="00B86763"/>
    <w:rsid w:val="00B93462"/>
    <w:rsid w:val="00B936F5"/>
    <w:rsid w:val="00B9394B"/>
    <w:rsid w:val="00B942C7"/>
    <w:rsid w:val="00B94C01"/>
    <w:rsid w:val="00B9686B"/>
    <w:rsid w:val="00B97EED"/>
    <w:rsid w:val="00BA03FF"/>
    <w:rsid w:val="00BA2218"/>
    <w:rsid w:val="00BA719C"/>
    <w:rsid w:val="00BB0303"/>
    <w:rsid w:val="00BB11F3"/>
    <w:rsid w:val="00BB22CD"/>
    <w:rsid w:val="00BB25DF"/>
    <w:rsid w:val="00BB499A"/>
    <w:rsid w:val="00BB4AFD"/>
    <w:rsid w:val="00BB5DBC"/>
    <w:rsid w:val="00BC33C6"/>
    <w:rsid w:val="00BC487C"/>
    <w:rsid w:val="00BC5838"/>
    <w:rsid w:val="00BC619F"/>
    <w:rsid w:val="00BC776E"/>
    <w:rsid w:val="00BD0902"/>
    <w:rsid w:val="00BD0DBE"/>
    <w:rsid w:val="00BD40D7"/>
    <w:rsid w:val="00BD46D6"/>
    <w:rsid w:val="00BD5638"/>
    <w:rsid w:val="00BE0369"/>
    <w:rsid w:val="00BE309A"/>
    <w:rsid w:val="00BE796F"/>
    <w:rsid w:val="00BE7E26"/>
    <w:rsid w:val="00BF146A"/>
    <w:rsid w:val="00BF2445"/>
    <w:rsid w:val="00BF292F"/>
    <w:rsid w:val="00BF42D5"/>
    <w:rsid w:val="00C0027A"/>
    <w:rsid w:val="00C00379"/>
    <w:rsid w:val="00C053F3"/>
    <w:rsid w:val="00C06140"/>
    <w:rsid w:val="00C11439"/>
    <w:rsid w:val="00C121C3"/>
    <w:rsid w:val="00C12C81"/>
    <w:rsid w:val="00C13E9C"/>
    <w:rsid w:val="00C153A3"/>
    <w:rsid w:val="00C15CBE"/>
    <w:rsid w:val="00C206D7"/>
    <w:rsid w:val="00C20F5F"/>
    <w:rsid w:val="00C22B2F"/>
    <w:rsid w:val="00C26F27"/>
    <w:rsid w:val="00C27482"/>
    <w:rsid w:val="00C33997"/>
    <w:rsid w:val="00C33D13"/>
    <w:rsid w:val="00C353EE"/>
    <w:rsid w:val="00C35955"/>
    <w:rsid w:val="00C36595"/>
    <w:rsid w:val="00C41ED9"/>
    <w:rsid w:val="00C42AB3"/>
    <w:rsid w:val="00C44362"/>
    <w:rsid w:val="00C47C1F"/>
    <w:rsid w:val="00C521DA"/>
    <w:rsid w:val="00C55772"/>
    <w:rsid w:val="00C559D8"/>
    <w:rsid w:val="00C60ECF"/>
    <w:rsid w:val="00C6179C"/>
    <w:rsid w:val="00C61ADE"/>
    <w:rsid w:val="00C64425"/>
    <w:rsid w:val="00C65C0C"/>
    <w:rsid w:val="00C66294"/>
    <w:rsid w:val="00C738CF"/>
    <w:rsid w:val="00C74CC5"/>
    <w:rsid w:val="00C808DA"/>
    <w:rsid w:val="00C83AC6"/>
    <w:rsid w:val="00C85294"/>
    <w:rsid w:val="00C85589"/>
    <w:rsid w:val="00C85641"/>
    <w:rsid w:val="00C90121"/>
    <w:rsid w:val="00C92D16"/>
    <w:rsid w:val="00C94685"/>
    <w:rsid w:val="00CA2E2B"/>
    <w:rsid w:val="00CA7A4F"/>
    <w:rsid w:val="00CB1A9B"/>
    <w:rsid w:val="00CB28CB"/>
    <w:rsid w:val="00CB3EED"/>
    <w:rsid w:val="00CB4E3A"/>
    <w:rsid w:val="00CB659F"/>
    <w:rsid w:val="00CB69CD"/>
    <w:rsid w:val="00CC0DFB"/>
    <w:rsid w:val="00CC2A49"/>
    <w:rsid w:val="00CC3026"/>
    <w:rsid w:val="00CC38AB"/>
    <w:rsid w:val="00CC3C90"/>
    <w:rsid w:val="00CC3F43"/>
    <w:rsid w:val="00CC6684"/>
    <w:rsid w:val="00CC777A"/>
    <w:rsid w:val="00CC7DEF"/>
    <w:rsid w:val="00CD3ACE"/>
    <w:rsid w:val="00CD4C10"/>
    <w:rsid w:val="00CD6AFF"/>
    <w:rsid w:val="00CD726F"/>
    <w:rsid w:val="00CE0C4E"/>
    <w:rsid w:val="00CE12DF"/>
    <w:rsid w:val="00CE141E"/>
    <w:rsid w:val="00CE2124"/>
    <w:rsid w:val="00CE4935"/>
    <w:rsid w:val="00CE4A53"/>
    <w:rsid w:val="00CE56C5"/>
    <w:rsid w:val="00CE7C65"/>
    <w:rsid w:val="00CF0673"/>
    <w:rsid w:val="00CF0E99"/>
    <w:rsid w:val="00D00BAA"/>
    <w:rsid w:val="00D01336"/>
    <w:rsid w:val="00D04639"/>
    <w:rsid w:val="00D108A0"/>
    <w:rsid w:val="00D10AAC"/>
    <w:rsid w:val="00D122E8"/>
    <w:rsid w:val="00D125A9"/>
    <w:rsid w:val="00D17718"/>
    <w:rsid w:val="00D20351"/>
    <w:rsid w:val="00D20E73"/>
    <w:rsid w:val="00D217E7"/>
    <w:rsid w:val="00D21A1A"/>
    <w:rsid w:val="00D22523"/>
    <w:rsid w:val="00D23877"/>
    <w:rsid w:val="00D302C0"/>
    <w:rsid w:val="00D32F18"/>
    <w:rsid w:val="00D34176"/>
    <w:rsid w:val="00D35E92"/>
    <w:rsid w:val="00D36AB4"/>
    <w:rsid w:val="00D37DA5"/>
    <w:rsid w:val="00D426D8"/>
    <w:rsid w:val="00D43F7A"/>
    <w:rsid w:val="00D44ADF"/>
    <w:rsid w:val="00D451EB"/>
    <w:rsid w:val="00D45291"/>
    <w:rsid w:val="00D46C80"/>
    <w:rsid w:val="00D5177D"/>
    <w:rsid w:val="00D51D02"/>
    <w:rsid w:val="00D54277"/>
    <w:rsid w:val="00D55557"/>
    <w:rsid w:val="00D60036"/>
    <w:rsid w:val="00D61065"/>
    <w:rsid w:val="00D620E4"/>
    <w:rsid w:val="00D637B7"/>
    <w:rsid w:val="00D6570A"/>
    <w:rsid w:val="00D66C6D"/>
    <w:rsid w:val="00D7025E"/>
    <w:rsid w:val="00D70901"/>
    <w:rsid w:val="00D70AED"/>
    <w:rsid w:val="00D7100B"/>
    <w:rsid w:val="00D74BAC"/>
    <w:rsid w:val="00D75B41"/>
    <w:rsid w:val="00D76FCA"/>
    <w:rsid w:val="00D776B4"/>
    <w:rsid w:val="00D81AC2"/>
    <w:rsid w:val="00D81AF1"/>
    <w:rsid w:val="00D864AD"/>
    <w:rsid w:val="00D8693D"/>
    <w:rsid w:val="00D86FC8"/>
    <w:rsid w:val="00D87774"/>
    <w:rsid w:val="00D8781B"/>
    <w:rsid w:val="00D9282E"/>
    <w:rsid w:val="00D939A2"/>
    <w:rsid w:val="00D93FFF"/>
    <w:rsid w:val="00D95311"/>
    <w:rsid w:val="00DA07A7"/>
    <w:rsid w:val="00DA0A93"/>
    <w:rsid w:val="00DA1173"/>
    <w:rsid w:val="00DA19B7"/>
    <w:rsid w:val="00DA20D2"/>
    <w:rsid w:val="00DA5889"/>
    <w:rsid w:val="00DA703D"/>
    <w:rsid w:val="00DA7684"/>
    <w:rsid w:val="00DA7CDE"/>
    <w:rsid w:val="00DB060A"/>
    <w:rsid w:val="00DB0E58"/>
    <w:rsid w:val="00DB3FFD"/>
    <w:rsid w:val="00DB5388"/>
    <w:rsid w:val="00DC2696"/>
    <w:rsid w:val="00DC40A4"/>
    <w:rsid w:val="00DC5417"/>
    <w:rsid w:val="00DD0902"/>
    <w:rsid w:val="00DD391A"/>
    <w:rsid w:val="00DD611A"/>
    <w:rsid w:val="00DD65C3"/>
    <w:rsid w:val="00DE36E1"/>
    <w:rsid w:val="00DE5CAC"/>
    <w:rsid w:val="00DE7DA9"/>
    <w:rsid w:val="00DF36A0"/>
    <w:rsid w:val="00E0233E"/>
    <w:rsid w:val="00E0351B"/>
    <w:rsid w:val="00E038D3"/>
    <w:rsid w:val="00E043B1"/>
    <w:rsid w:val="00E11844"/>
    <w:rsid w:val="00E1522D"/>
    <w:rsid w:val="00E155B3"/>
    <w:rsid w:val="00E21A44"/>
    <w:rsid w:val="00E22016"/>
    <w:rsid w:val="00E22E2F"/>
    <w:rsid w:val="00E2463B"/>
    <w:rsid w:val="00E27009"/>
    <w:rsid w:val="00E27C31"/>
    <w:rsid w:val="00E27F0D"/>
    <w:rsid w:val="00E30886"/>
    <w:rsid w:val="00E35884"/>
    <w:rsid w:val="00E35C5B"/>
    <w:rsid w:val="00E406CD"/>
    <w:rsid w:val="00E52BF1"/>
    <w:rsid w:val="00E56CA4"/>
    <w:rsid w:val="00E56EFC"/>
    <w:rsid w:val="00E57543"/>
    <w:rsid w:val="00E6124D"/>
    <w:rsid w:val="00E6282C"/>
    <w:rsid w:val="00E6285A"/>
    <w:rsid w:val="00E62BFE"/>
    <w:rsid w:val="00E63BAC"/>
    <w:rsid w:val="00E640F0"/>
    <w:rsid w:val="00E66CCE"/>
    <w:rsid w:val="00E67545"/>
    <w:rsid w:val="00E67E0A"/>
    <w:rsid w:val="00E72491"/>
    <w:rsid w:val="00E80418"/>
    <w:rsid w:val="00E8043C"/>
    <w:rsid w:val="00E80BA3"/>
    <w:rsid w:val="00E82533"/>
    <w:rsid w:val="00E825F9"/>
    <w:rsid w:val="00E8506E"/>
    <w:rsid w:val="00E8527B"/>
    <w:rsid w:val="00E8540B"/>
    <w:rsid w:val="00E861E0"/>
    <w:rsid w:val="00E86D87"/>
    <w:rsid w:val="00E9004C"/>
    <w:rsid w:val="00E94C64"/>
    <w:rsid w:val="00E99891"/>
    <w:rsid w:val="00EA4445"/>
    <w:rsid w:val="00EA4EE8"/>
    <w:rsid w:val="00EA6C4A"/>
    <w:rsid w:val="00EA79AC"/>
    <w:rsid w:val="00EA7FF3"/>
    <w:rsid w:val="00EB2773"/>
    <w:rsid w:val="00EB2FBA"/>
    <w:rsid w:val="00EB577E"/>
    <w:rsid w:val="00EB7011"/>
    <w:rsid w:val="00EC1900"/>
    <w:rsid w:val="00EC1E1A"/>
    <w:rsid w:val="00EC27B6"/>
    <w:rsid w:val="00EC5052"/>
    <w:rsid w:val="00EC60C0"/>
    <w:rsid w:val="00EC6B30"/>
    <w:rsid w:val="00ED0B38"/>
    <w:rsid w:val="00ED1194"/>
    <w:rsid w:val="00ED17A4"/>
    <w:rsid w:val="00ED2EEE"/>
    <w:rsid w:val="00ED43BB"/>
    <w:rsid w:val="00ED481C"/>
    <w:rsid w:val="00EE21FA"/>
    <w:rsid w:val="00EE32BE"/>
    <w:rsid w:val="00EE4388"/>
    <w:rsid w:val="00EE631D"/>
    <w:rsid w:val="00EE6B63"/>
    <w:rsid w:val="00EF1073"/>
    <w:rsid w:val="00EF374F"/>
    <w:rsid w:val="00EF387E"/>
    <w:rsid w:val="00EF493C"/>
    <w:rsid w:val="00EF581C"/>
    <w:rsid w:val="00EF5B05"/>
    <w:rsid w:val="00EF5B1C"/>
    <w:rsid w:val="00EF676C"/>
    <w:rsid w:val="00EF719A"/>
    <w:rsid w:val="00EF7324"/>
    <w:rsid w:val="00EF7943"/>
    <w:rsid w:val="00EF7A63"/>
    <w:rsid w:val="00F033F8"/>
    <w:rsid w:val="00F064D8"/>
    <w:rsid w:val="00F1208C"/>
    <w:rsid w:val="00F121E2"/>
    <w:rsid w:val="00F153D7"/>
    <w:rsid w:val="00F171E3"/>
    <w:rsid w:val="00F22FED"/>
    <w:rsid w:val="00F24144"/>
    <w:rsid w:val="00F248B5"/>
    <w:rsid w:val="00F276D8"/>
    <w:rsid w:val="00F31D65"/>
    <w:rsid w:val="00F31D83"/>
    <w:rsid w:val="00F35F35"/>
    <w:rsid w:val="00F363F0"/>
    <w:rsid w:val="00F41958"/>
    <w:rsid w:val="00F42B87"/>
    <w:rsid w:val="00F43B39"/>
    <w:rsid w:val="00F465FE"/>
    <w:rsid w:val="00F51A03"/>
    <w:rsid w:val="00F53C89"/>
    <w:rsid w:val="00F53FE9"/>
    <w:rsid w:val="00F56762"/>
    <w:rsid w:val="00F568EE"/>
    <w:rsid w:val="00F601B3"/>
    <w:rsid w:val="00F61F20"/>
    <w:rsid w:val="00F63342"/>
    <w:rsid w:val="00F63A0F"/>
    <w:rsid w:val="00F65E7E"/>
    <w:rsid w:val="00F66156"/>
    <w:rsid w:val="00F676D8"/>
    <w:rsid w:val="00F7222E"/>
    <w:rsid w:val="00F7517E"/>
    <w:rsid w:val="00F76753"/>
    <w:rsid w:val="00F77E70"/>
    <w:rsid w:val="00F80846"/>
    <w:rsid w:val="00F848F6"/>
    <w:rsid w:val="00F857D6"/>
    <w:rsid w:val="00F861B9"/>
    <w:rsid w:val="00F8685E"/>
    <w:rsid w:val="00F92276"/>
    <w:rsid w:val="00F92AF6"/>
    <w:rsid w:val="00F94DFD"/>
    <w:rsid w:val="00FA036E"/>
    <w:rsid w:val="00FA1BAD"/>
    <w:rsid w:val="00FA2F22"/>
    <w:rsid w:val="00FB0B32"/>
    <w:rsid w:val="00FB22EB"/>
    <w:rsid w:val="00FB489E"/>
    <w:rsid w:val="00FB50D3"/>
    <w:rsid w:val="00FB5765"/>
    <w:rsid w:val="00FB6096"/>
    <w:rsid w:val="00FB6F5D"/>
    <w:rsid w:val="00FC28EB"/>
    <w:rsid w:val="00FC3285"/>
    <w:rsid w:val="00FC396B"/>
    <w:rsid w:val="00FC4B1A"/>
    <w:rsid w:val="00FD36EB"/>
    <w:rsid w:val="00FD60B8"/>
    <w:rsid w:val="00FE10C2"/>
    <w:rsid w:val="00FE209C"/>
    <w:rsid w:val="00FE6926"/>
    <w:rsid w:val="00FF02C3"/>
    <w:rsid w:val="00FF0EFF"/>
    <w:rsid w:val="00FF180D"/>
    <w:rsid w:val="00FF1EAC"/>
    <w:rsid w:val="00FF20C8"/>
    <w:rsid w:val="00FF468E"/>
    <w:rsid w:val="011E4EA4"/>
    <w:rsid w:val="012373EC"/>
    <w:rsid w:val="01905F72"/>
    <w:rsid w:val="01D26ECF"/>
    <w:rsid w:val="02441A0D"/>
    <w:rsid w:val="0274091E"/>
    <w:rsid w:val="02B5695A"/>
    <w:rsid w:val="03AAA8E1"/>
    <w:rsid w:val="0414FDC7"/>
    <w:rsid w:val="065FE614"/>
    <w:rsid w:val="0664E39C"/>
    <w:rsid w:val="06B70A8B"/>
    <w:rsid w:val="06D00D57"/>
    <w:rsid w:val="06DFDFEF"/>
    <w:rsid w:val="06ED26EC"/>
    <w:rsid w:val="07075C80"/>
    <w:rsid w:val="0777F44A"/>
    <w:rsid w:val="077EE913"/>
    <w:rsid w:val="07CDF69E"/>
    <w:rsid w:val="0876DAB1"/>
    <w:rsid w:val="08E240BB"/>
    <w:rsid w:val="0993DF1D"/>
    <w:rsid w:val="09AB2282"/>
    <w:rsid w:val="09F8BFF8"/>
    <w:rsid w:val="0A7699AC"/>
    <w:rsid w:val="0BBD014D"/>
    <w:rsid w:val="0BF707D6"/>
    <w:rsid w:val="0BFD5BE3"/>
    <w:rsid w:val="0CD44708"/>
    <w:rsid w:val="0D1879B7"/>
    <w:rsid w:val="0D542F08"/>
    <w:rsid w:val="0D580F20"/>
    <w:rsid w:val="0D941FED"/>
    <w:rsid w:val="0D9CFFBD"/>
    <w:rsid w:val="0ED70B2F"/>
    <w:rsid w:val="0EF2C1E8"/>
    <w:rsid w:val="0F9B4999"/>
    <w:rsid w:val="100E394F"/>
    <w:rsid w:val="10144D7B"/>
    <w:rsid w:val="101990E5"/>
    <w:rsid w:val="1020A74A"/>
    <w:rsid w:val="10D79B0F"/>
    <w:rsid w:val="10DF8DB3"/>
    <w:rsid w:val="11061F6F"/>
    <w:rsid w:val="119A8584"/>
    <w:rsid w:val="1223F0F4"/>
    <w:rsid w:val="12735235"/>
    <w:rsid w:val="12836347"/>
    <w:rsid w:val="12CB334D"/>
    <w:rsid w:val="130603AC"/>
    <w:rsid w:val="13635DB9"/>
    <w:rsid w:val="14E71F6B"/>
    <w:rsid w:val="14EA194F"/>
    <w:rsid w:val="15208482"/>
    <w:rsid w:val="15A22DCC"/>
    <w:rsid w:val="15C013B2"/>
    <w:rsid w:val="1689466D"/>
    <w:rsid w:val="16A1997E"/>
    <w:rsid w:val="16DE8A0E"/>
    <w:rsid w:val="16FDD063"/>
    <w:rsid w:val="170C2B4E"/>
    <w:rsid w:val="174CF4D2"/>
    <w:rsid w:val="17A6E9B9"/>
    <w:rsid w:val="1803FE8D"/>
    <w:rsid w:val="1819C660"/>
    <w:rsid w:val="18416C9C"/>
    <w:rsid w:val="18A2E3AE"/>
    <w:rsid w:val="18F9D2A0"/>
    <w:rsid w:val="19DC10E7"/>
    <w:rsid w:val="1A1769EE"/>
    <w:rsid w:val="1B01B644"/>
    <w:rsid w:val="1B0865B3"/>
    <w:rsid w:val="1B0F63A2"/>
    <w:rsid w:val="1C1AF53C"/>
    <w:rsid w:val="1C28EF84"/>
    <w:rsid w:val="1CB5880A"/>
    <w:rsid w:val="1CD252EC"/>
    <w:rsid w:val="1DE815F0"/>
    <w:rsid w:val="1EC11794"/>
    <w:rsid w:val="1F18EB8D"/>
    <w:rsid w:val="2026B9A9"/>
    <w:rsid w:val="204983A3"/>
    <w:rsid w:val="20AC6E4E"/>
    <w:rsid w:val="2110ECE4"/>
    <w:rsid w:val="21BC861A"/>
    <w:rsid w:val="2219D6E6"/>
    <w:rsid w:val="2260E80F"/>
    <w:rsid w:val="22975A12"/>
    <w:rsid w:val="229D6BC1"/>
    <w:rsid w:val="22A53CE6"/>
    <w:rsid w:val="22FCF1E9"/>
    <w:rsid w:val="23347A18"/>
    <w:rsid w:val="23D60841"/>
    <w:rsid w:val="2430D1AC"/>
    <w:rsid w:val="243D81AF"/>
    <w:rsid w:val="24F1820E"/>
    <w:rsid w:val="24FB4868"/>
    <w:rsid w:val="255D990A"/>
    <w:rsid w:val="264D631D"/>
    <w:rsid w:val="27AD53A8"/>
    <w:rsid w:val="27E45E0D"/>
    <w:rsid w:val="284C75CF"/>
    <w:rsid w:val="28D50307"/>
    <w:rsid w:val="28F9B583"/>
    <w:rsid w:val="2A4EFE2C"/>
    <w:rsid w:val="2A5B6631"/>
    <w:rsid w:val="2A71459E"/>
    <w:rsid w:val="2AC9FE1A"/>
    <w:rsid w:val="2AE14E42"/>
    <w:rsid w:val="2B4D62CF"/>
    <w:rsid w:val="2BE5E3F4"/>
    <w:rsid w:val="2CEC8E93"/>
    <w:rsid w:val="2D62F140"/>
    <w:rsid w:val="2D979594"/>
    <w:rsid w:val="2DB198F0"/>
    <w:rsid w:val="2E25B39F"/>
    <w:rsid w:val="2E2FB16A"/>
    <w:rsid w:val="2EB8BE9E"/>
    <w:rsid w:val="2F5F9707"/>
    <w:rsid w:val="2F75692F"/>
    <w:rsid w:val="31075E5E"/>
    <w:rsid w:val="3174CE03"/>
    <w:rsid w:val="31845DA3"/>
    <w:rsid w:val="33D0345E"/>
    <w:rsid w:val="33E005A5"/>
    <w:rsid w:val="33E658A0"/>
    <w:rsid w:val="34364A59"/>
    <w:rsid w:val="34B049F2"/>
    <w:rsid w:val="34B1EFCE"/>
    <w:rsid w:val="35148EF3"/>
    <w:rsid w:val="35788E33"/>
    <w:rsid w:val="35C9364B"/>
    <w:rsid w:val="35E507F3"/>
    <w:rsid w:val="35EDE292"/>
    <w:rsid w:val="364D7B4F"/>
    <w:rsid w:val="36A96408"/>
    <w:rsid w:val="37402A94"/>
    <w:rsid w:val="37930F15"/>
    <w:rsid w:val="37AAA03A"/>
    <w:rsid w:val="37EF4A39"/>
    <w:rsid w:val="38597C74"/>
    <w:rsid w:val="38D5FDC5"/>
    <w:rsid w:val="39522F3C"/>
    <w:rsid w:val="39DF1485"/>
    <w:rsid w:val="3A309902"/>
    <w:rsid w:val="3B73C0BD"/>
    <w:rsid w:val="3B9115BC"/>
    <w:rsid w:val="3B9B2AD8"/>
    <w:rsid w:val="3BA82DC1"/>
    <w:rsid w:val="3C40B612"/>
    <w:rsid w:val="3C4EFA1E"/>
    <w:rsid w:val="3CEECEEE"/>
    <w:rsid w:val="3CF31CEF"/>
    <w:rsid w:val="3CF38A6A"/>
    <w:rsid w:val="3D99EF58"/>
    <w:rsid w:val="3E69DD0C"/>
    <w:rsid w:val="3E8AFDC4"/>
    <w:rsid w:val="3EF45D35"/>
    <w:rsid w:val="3F35C8C4"/>
    <w:rsid w:val="3F73E6C3"/>
    <w:rsid w:val="3FCCB0E1"/>
    <w:rsid w:val="3FEAD76A"/>
    <w:rsid w:val="3FF8A9B4"/>
    <w:rsid w:val="413F26CB"/>
    <w:rsid w:val="415570FC"/>
    <w:rsid w:val="41EED90D"/>
    <w:rsid w:val="4211B1BD"/>
    <w:rsid w:val="4213F0DA"/>
    <w:rsid w:val="426E2DC6"/>
    <w:rsid w:val="4315D8B5"/>
    <w:rsid w:val="436598F9"/>
    <w:rsid w:val="437FEA0A"/>
    <w:rsid w:val="4413D218"/>
    <w:rsid w:val="443E9068"/>
    <w:rsid w:val="4457BBB3"/>
    <w:rsid w:val="44AF0703"/>
    <w:rsid w:val="452336DF"/>
    <w:rsid w:val="460E67C9"/>
    <w:rsid w:val="46AE2D20"/>
    <w:rsid w:val="46B742A3"/>
    <w:rsid w:val="46BE4B40"/>
    <w:rsid w:val="46D85E8A"/>
    <w:rsid w:val="46DBBF59"/>
    <w:rsid w:val="47EAA354"/>
    <w:rsid w:val="486140AB"/>
    <w:rsid w:val="486DA02B"/>
    <w:rsid w:val="48C250B1"/>
    <w:rsid w:val="48CE9E1E"/>
    <w:rsid w:val="48F278C9"/>
    <w:rsid w:val="4974D25A"/>
    <w:rsid w:val="49C46182"/>
    <w:rsid w:val="4A1666D1"/>
    <w:rsid w:val="4AB846B0"/>
    <w:rsid w:val="4B7F973A"/>
    <w:rsid w:val="4BA233FB"/>
    <w:rsid w:val="4C51A9A1"/>
    <w:rsid w:val="4CE8B8A3"/>
    <w:rsid w:val="4D2AA0B4"/>
    <w:rsid w:val="4DF99C82"/>
    <w:rsid w:val="4DFCA11A"/>
    <w:rsid w:val="4E12C009"/>
    <w:rsid w:val="4ED7B025"/>
    <w:rsid w:val="4F14D34F"/>
    <w:rsid w:val="4F1CF60D"/>
    <w:rsid w:val="4F20519B"/>
    <w:rsid w:val="4F757D0A"/>
    <w:rsid w:val="50956CB5"/>
    <w:rsid w:val="50A457D4"/>
    <w:rsid w:val="511D616F"/>
    <w:rsid w:val="5153A14C"/>
    <w:rsid w:val="516CC71E"/>
    <w:rsid w:val="519006B7"/>
    <w:rsid w:val="51C3AAF3"/>
    <w:rsid w:val="52A8B776"/>
    <w:rsid w:val="53030ABE"/>
    <w:rsid w:val="5315E1CE"/>
    <w:rsid w:val="544D2537"/>
    <w:rsid w:val="55D396D8"/>
    <w:rsid w:val="55ECFB3D"/>
    <w:rsid w:val="566A2CDF"/>
    <w:rsid w:val="571CFBB2"/>
    <w:rsid w:val="5725A353"/>
    <w:rsid w:val="573E09E1"/>
    <w:rsid w:val="57839AC1"/>
    <w:rsid w:val="57875D57"/>
    <w:rsid w:val="57E36947"/>
    <w:rsid w:val="5879A5DC"/>
    <w:rsid w:val="592734F6"/>
    <w:rsid w:val="595B98F7"/>
    <w:rsid w:val="59CCC1AD"/>
    <w:rsid w:val="5A22B985"/>
    <w:rsid w:val="5ADDBDC0"/>
    <w:rsid w:val="5AFC7B04"/>
    <w:rsid w:val="5B96F6F1"/>
    <w:rsid w:val="5BDC3C7A"/>
    <w:rsid w:val="5CBEDB7E"/>
    <w:rsid w:val="5CF64046"/>
    <w:rsid w:val="5D7E7E3D"/>
    <w:rsid w:val="5D99ABAF"/>
    <w:rsid w:val="5E041C93"/>
    <w:rsid w:val="5ED80DCA"/>
    <w:rsid w:val="5F9CBBC8"/>
    <w:rsid w:val="6027BEBC"/>
    <w:rsid w:val="60B91DA2"/>
    <w:rsid w:val="60C99FC9"/>
    <w:rsid w:val="60CCE49A"/>
    <w:rsid w:val="61965CD8"/>
    <w:rsid w:val="61D42451"/>
    <w:rsid w:val="61F00916"/>
    <w:rsid w:val="621152C8"/>
    <w:rsid w:val="6242B9B1"/>
    <w:rsid w:val="6287881D"/>
    <w:rsid w:val="6331074A"/>
    <w:rsid w:val="6396631C"/>
    <w:rsid w:val="64D478D7"/>
    <w:rsid w:val="651311AD"/>
    <w:rsid w:val="66105EFF"/>
    <w:rsid w:val="662FE158"/>
    <w:rsid w:val="66DD1B8C"/>
    <w:rsid w:val="67542646"/>
    <w:rsid w:val="67608058"/>
    <w:rsid w:val="678F7FA1"/>
    <w:rsid w:val="680A1E39"/>
    <w:rsid w:val="6883946F"/>
    <w:rsid w:val="692CF062"/>
    <w:rsid w:val="69408442"/>
    <w:rsid w:val="6989F125"/>
    <w:rsid w:val="69E0BC46"/>
    <w:rsid w:val="6AAE5656"/>
    <w:rsid w:val="6ABBD645"/>
    <w:rsid w:val="6B1BF116"/>
    <w:rsid w:val="6B830DF8"/>
    <w:rsid w:val="6B877954"/>
    <w:rsid w:val="6BCA4BFC"/>
    <w:rsid w:val="6BDFBED7"/>
    <w:rsid w:val="6DBD4A36"/>
    <w:rsid w:val="6DDA0219"/>
    <w:rsid w:val="6E034631"/>
    <w:rsid w:val="6E1B757A"/>
    <w:rsid w:val="6FEB7BD0"/>
    <w:rsid w:val="70159C19"/>
    <w:rsid w:val="70AB80BD"/>
    <w:rsid w:val="7141BD9E"/>
    <w:rsid w:val="7157D4CB"/>
    <w:rsid w:val="7216751B"/>
    <w:rsid w:val="7240E2FE"/>
    <w:rsid w:val="725E727B"/>
    <w:rsid w:val="7306954C"/>
    <w:rsid w:val="732CE455"/>
    <w:rsid w:val="738B53F2"/>
    <w:rsid w:val="73A7D6C1"/>
    <w:rsid w:val="7407D577"/>
    <w:rsid w:val="74161F12"/>
    <w:rsid w:val="742CCD0C"/>
    <w:rsid w:val="746DBCC5"/>
    <w:rsid w:val="750A3E41"/>
    <w:rsid w:val="755B3985"/>
    <w:rsid w:val="75B3132D"/>
    <w:rsid w:val="76285EFD"/>
    <w:rsid w:val="76B51783"/>
    <w:rsid w:val="77063640"/>
    <w:rsid w:val="77577401"/>
    <w:rsid w:val="77F6EDC6"/>
    <w:rsid w:val="78CD1D5E"/>
    <w:rsid w:val="78DA3661"/>
    <w:rsid w:val="7958E624"/>
    <w:rsid w:val="7A063675"/>
    <w:rsid w:val="7A9CCF62"/>
    <w:rsid w:val="7AB9CDF7"/>
    <w:rsid w:val="7B13787A"/>
    <w:rsid w:val="7B5CCEB9"/>
    <w:rsid w:val="7BE81709"/>
    <w:rsid w:val="7C29C726"/>
    <w:rsid w:val="7CC658E9"/>
    <w:rsid w:val="7D6501DB"/>
    <w:rsid w:val="7D9179E2"/>
    <w:rsid w:val="7DA65B6B"/>
    <w:rsid w:val="7DB38B15"/>
    <w:rsid w:val="7F14FA3F"/>
    <w:rsid w:val="7F573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BC41C"/>
  <w15:chartTrackingRefBased/>
  <w15:docId w15:val="{E8D67359-ECDB-4844-BCAE-598803D0B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640F0"/>
  </w:style>
  <w:style w:type="paragraph" w:styleId="Ttulo1">
    <w:name w:val="heading 1"/>
    <w:basedOn w:val="Normal"/>
    <w:next w:val="Normal"/>
    <w:link w:val="Ttulo1Car"/>
    <w:uiPriority w:val="9"/>
    <w:qFormat/>
    <w:rsid w:val="001A5A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A58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302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uiPriority w:val="99"/>
    <w:unhideWhenUsed/>
    <w:rsid w:val="6B830DF8"/>
    <w:pPr>
      <w:tabs>
        <w:tab w:val="center" w:pos="4680"/>
        <w:tab w:val="right" w:pos="9360"/>
      </w:tabs>
      <w:spacing w:after="0" w:line="240" w:lineRule="auto"/>
    </w:pPr>
  </w:style>
  <w:style w:type="paragraph" w:styleId="Piedepgina">
    <w:name w:val="footer"/>
    <w:basedOn w:val="Normal"/>
    <w:uiPriority w:val="99"/>
    <w:unhideWhenUsed/>
    <w:rsid w:val="6B830DF8"/>
    <w:pPr>
      <w:tabs>
        <w:tab w:val="center" w:pos="4680"/>
        <w:tab w:val="right" w:pos="9360"/>
      </w:tabs>
      <w:spacing w:after="0" w:line="240" w:lineRule="auto"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1A5A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9C70B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C70BD"/>
    <w:rPr>
      <w:color w:val="605E5C"/>
      <w:shd w:val="clear" w:color="auto" w:fill="E1DFDD"/>
    </w:rPr>
  </w:style>
  <w:style w:type="character" w:styleId="Ttulodellibro">
    <w:name w:val="Book Title"/>
    <w:basedOn w:val="Fuentedeprrafopredeter"/>
    <w:uiPriority w:val="33"/>
    <w:qFormat/>
    <w:rsid w:val="00C808DA"/>
    <w:rPr>
      <w:b/>
      <w:bCs/>
      <w:i/>
      <w:iCs/>
      <w:spacing w:val="5"/>
    </w:rPr>
  </w:style>
  <w:style w:type="character" w:styleId="Referenciaintensa">
    <w:name w:val="Intense Reference"/>
    <w:basedOn w:val="Fuentedeprrafopredeter"/>
    <w:uiPriority w:val="32"/>
    <w:qFormat/>
    <w:rsid w:val="00C808DA"/>
    <w:rPr>
      <w:b/>
      <w:bCs/>
      <w:smallCaps/>
      <w:color w:val="156082" w:themeColor="accent1"/>
      <w:spacing w:val="5"/>
    </w:rPr>
  </w:style>
  <w:style w:type="character" w:styleId="Referenciasutil">
    <w:name w:val="Subtle Reference"/>
    <w:basedOn w:val="Fuentedeprrafopredeter"/>
    <w:uiPriority w:val="31"/>
    <w:qFormat/>
    <w:rsid w:val="00C808DA"/>
    <w:rPr>
      <w:smallCaps/>
      <w:color w:val="5A5A5A" w:themeColor="text1" w:themeTint="A5"/>
    </w:rPr>
  </w:style>
  <w:style w:type="paragraph" w:styleId="Prrafodelista">
    <w:name w:val="List Paragraph"/>
    <w:basedOn w:val="Normal"/>
    <w:uiPriority w:val="34"/>
    <w:qFormat/>
    <w:rsid w:val="002B6060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D7100B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723C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DA5889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302C0"/>
    <w:rPr>
      <w:rFonts w:asciiTheme="majorHAnsi" w:eastAsiaTheme="majorEastAsia" w:hAnsiTheme="majorHAnsi" w:cstheme="majorBidi"/>
      <w:color w:val="0A2F40" w:themeColor="accent1" w:themeShade="7F"/>
    </w:rPr>
  </w:style>
  <w:style w:type="paragraph" w:styleId="Revisin">
    <w:name w:val="Revision"/>
    <w:hidden/>
    <w:uiPriority w:val="99"/>
    <w:semiHidden/>
    <w:rsid w:val="001008AA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008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08AA"/>
    <w:rPr>
      <w:rFonts w:ascii="Segoe UI" w:hAnsi="Segoe UI" w:cs="Segoe UI"/>
      <w:sz w:val="18"/>
      <w:szCs w:val="18"/>
    </w:rPr>
  </w:style>
  <w:style w:type="character" w:styleId="nfasissutil">
    <w:name w:val="Subtle Emphasis"/>
    <w:basedOn w:val="Fuentedeprrafopredeter"/>
    <w:uiPriority w:val="19"/>
    <w:qFormat/>
    <w:rsid w:val="00D4529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6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4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3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1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3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2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1" Type="http://schemas.openxmlformats.org/officeDocument/2006/relationships/image" Target="media/image14.jpeg"/><Relationship Id="rId42" Type="http://schemas.openxmlformats.org/officeDocument/2006/relationships/image" Target="media/image35.jp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jp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jp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pn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18" Type="http://schemas.openxmlformats.org/officeDocument/2006/relationships/image" Target="media/image111.jpg"/><Relationship Id="rId134" Type="http://schemas.openxmlformats.org/officeDocument/2006/relationships/image" Target="media/image127.png"/><Relationship Id="rId139" Type="http://schemas.openxmlformats.org/officeDocument/2006/relationships/image" Target="media/image132.jpg"/><Relationship Id="rId80" Type="http://schemas.openxmlformats.org/officeDocument/2006/relationships/image" Target="media/image73.jp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59" Type="http://schemas.openxmlformats.org/officeDocument/2006/relationships/image" Target="media/image52.jp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jpg"/><Relationship Id="rId70" Type="http://schemas.openxmlformats.org/officeDocument/2006/relationships/image" Target="media/image63.jpg"/><Relationship Id="rId75" Type="http://schemas.openxmlformats.org/officeDocument/2006/relationships/image" Target="media/image68.pn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119" Type="http://schemas.openxmlformats.org/officeDocument/2006/relationships/image" Target="media/image112.jpg"/><Relationship Id="rId44" Type="http://schemas.openxmlformats.org/officeDocument/2006/relationships/image" Target="media/image37.jp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jpg"/><Relationship Id="rId151" Type="http://schemas.openxmlformats.org/officeDocument/2006/relationships/header" Target="head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80.png"/><Relationship Id="rId110" Type="http://schemas.openxmlformats.org/officeDocument/2006/relationships/image" Target="media/image103.jpg"/><Relationship Id="rId115" Type="http://schemas.openxmlformats.org/officeDocument/2006/relationships/image" Target="media/image108.jpg"/><Relationship Id="rId131" Type="http://schemas.openxmlformats.org/officeDocument/2006/relationships/image" Target="media/image124.png"/><Relationship Id="rId136" Type="http://schemas.openxmlformats.org/officeDocument/2006/relationships/image" Target="media/image129.jpg"/><Relationship Id="rId61" Type="http://schemas.openxmlformats.org/officeDocument/2006/relationships/image" Target="media/image54.png"/><Relationship Id="rId82" Type="http://schemas.openxmlformats.org/officeDocument/2006/relationships/image" Target="media/image75.jpg"/><Relationship Id="rId152" Type="http://schemas.openxmlformats.org/officeDocument/2006/relationships/footer" Target="footer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g"/><Relationship Id="rId77" Type="http://schemas.openxmlformats.org/officeDocument/2006/relationships/image" Target="media/image70.jpg"/><Relationship Id="rId100" Type="http://schemas.openxmlformats.org/officeDocument/2006/relationships/image" Target="media/image93.jp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g"/><Relationship Id="rId67" Type="http://schemas.openxmlformats.org/officeDocument/2006/relationships/image" Target="media/image60.jp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g"/><Relationship Id="rId132" Type="http://schemas.openxmlformats.org/officeDocument/2006/relationships/image" Target="media/image125.png"/><Relationship Id="rId153" Type="http://schemas.openxmlformats.org/officeDocument/2006/relationships/fontTable" Target="fontTable.xml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png"/><Relationship Id="rId78" Type="http://schemas.openxmlformats.org/officeDocument/2006/relationships/image" Target="media/image71.jp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image" Target="media/image19.jpeg"/><Relationship Id="rId47" Type="http://schemas.openxmlformats.org/officeDocument/2006/relationships/image" Target="media/image40.jpg"/><Relationship Id="rId68" Type="http://schemas.openxmlformats.org/officeDocument/2006/relationships/image" Target="media/image61.jpg"/><Relationship Id="rId89" Type="http://schemas.openxmlformats.org/officeDocument/2006/relationships/image" Target="media/image82.jpg"/><Relationship Id="rId112" Type="http://schemas.openxmlformats.org/officeDocument/2006/relationships/image" Target="media/image105.jpg"/><Relationship Id="rId133" Type="http://schemas.openxmlformats.org/officeDocument/2006/relationships/image" Target="media/image126.png"/><Relationship Id="rId154" Type="http://schemas.openxmlformats.org/officeDocument/2006/relationships/theme" Target="theme/theme1.xml"/><Relationship Id="rId16" Type="http://schemas.openxmlformats.org/officeDocument/2006/relationships/image" Target="media/image9.jpe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C593BF8-97AF-41AB-9AC4-220FBF34AA2D}">
  <we:reference id="wa104099688" version="1.3.0.0" store="es-E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6B86E-3ABE-442E-BEE2-3B842CCD7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1011</TotalTime>
  <Pages>40</Pages>
  <Words>1269</Words>
  <Characters>6983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ISMAEL TONCHE HIGUERA</dc:creator>
  <cp:keywords/>
  <dc:description/>
  <cp:lastModifiedBy>CARLOS ISMAEL TONCHE HIGUERA</cp:lastModifiedBy>
  <cp:revision>298</cp:revision>
  <dcterms:created xsi:type="dcterms:W3CDTF">2025-09-18T03:46:00Z</dcterms:created>
  <dcterms:modified xsi:type="dcterms:W3CDTF">2025-09-19T07:28:00Z</dcterms:modified>
</cp:coreProperties>
</file>